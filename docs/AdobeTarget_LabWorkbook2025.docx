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FB196" w14:textId="3A4F61AC" w:rsidR="48ADEB09" w:rsidRDefault="48ADEB09" w:rsidP="48ADEB09"/>
    <w:p w14:paraId="0E42F879" w14:textId="5C8D7FC1" w:rsidR="163271F1" w:rsidRDefault="163271F1" w:rsidP="19AC4091">
      <w:pPr>
        <w:ind w:firstLine="720"/>
        <w:rPr>
          <w:rFonts w:ascii="Times New Roman" w:eastAsia="Times New Roman" w:hAnsi="Times New Roman" w:cs="Times New Roman"/>
          <w:sz w:val="20"/>
          <w:szCs w:val="20"/>
        </w:rPr>
      </w:pPr>
    </w:p>
    <w:p w14:paraId="7E8FA187" w14:textId="5B3B217A" w:rsidR="163271F1" w:rsidRDefault="163271F1" w:rsidP="19AC4091">
      <w:pPr>
        <w:ind w:firstLine="720"/>
        <w:rPr>
          <w:rFonts w:ascii="Times New Roman" w:eastAsia="Times New Roman" w:hAnsi="Times New Roman" w:cs="Times New Roman"/>
          <w:sz w:val="20"/>
          <w:szCs w:val="20"/>
        </w:rPr>
      </w:pPr>
    </w:p>
    <w:p w14:paraId="387535B3" w14:textId="29EE8EC4" w:rsidR="163271F1" w:rsidRDefault="163271F1" w:rsidP="19AC4091">
      <w:pPr>
        <w:ind w:firstLine="720"/>
        <w:rPr>
          <w:rFonts w:ascii="Times New Roman" w:eastAsia="Times New Roman" w:hAnsi="Times New Roman" w:cs="Times New Roman"/>
          <w:sz w:val="20"/>
          <w:szCs w:val="20"/>
        </w:rPr>
      </w:pPr>
    </w:p>
    <w:p w14:paraId="06084166" w14:textId="153EB89D" w:rsidR="163271F1" w:rsidRDefault="163271F1" w:rsidP="19AC4091">
      <w:pPr>
        <w:ind w:firstLine="720"/>
        <w:rPr>
          <w:rFonts w:ascii="Times New Roman" w:eastAsia="Times New Roman" w:hAnsi="Times New Roman" w:cs="Times New Roman"/>
          <w:sz w:val="20"/>
          <w:szCs w:val="20"/>
        </w:rPr>
      </w:pPr>
    </w:p>
    <w:p w14:paraId="3B6C7B85" w14:textId="4FEE5FC8" w:rsidR="163271F1" w:rsidRDefault="5413FFFA" w:rsidP="19AC4091">
      <w:pPr>
        <w:spacing w:before="1"/>
      </w:pPr>
      <w:r w:rsidRPr="19AC4091">
        <w:rPr>
          <w:rFonts w:ascii="Times New Roman" w:eastAsia="Times New Roman" w:hAnsi="Times New Roman" w:cs="Times New Roman"/>
          <w:sz w:val="25"/>
          <w:szCs w:val="25"/>
        </w:rPr>
        <w:t xml:space="preserve"> </w:t>
      </w:r>
      <w:r>
        <w:rPr>
          <w:noProof/>
        </w:rPr>
        <w:drawing>
          <wp:inline distT="0" distB="0" distL="0" distR="0" wp14:anchorId="3F551DE8" wp14:editId="4FDF2B73">
            <wp:extent cx="5587300" cy="660318"/>
            <wp:effectExtent l="0" t="0" r="0" b="0"/>
            <wp:docPr id="1794942566" name="Picture 179494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587300" cy="660318"/>
                    </a:xfrm>
                    <a:prstGeom prst="rect">
                      <a:avLst/>
                    </a:prstGeom>
                  </pic:spPr>
                </pic:pic>
              </a:graphicData>
            </a:graphic>
          </wp:inline>
        </w:drawing>
      </w:r>
    </w:p>
    <w:p w14:paraId="0734555B" w14:textId="42C1C9CE" w:rsidR="163271F1" w:rsidRDefault="163271F1" w:rsidP="19AC4091">
      <w:pPr>
        <w:spacing w:before="1"/>
        <w:jc w:val="center"/>
      </w:pPr>
    </w:p>
    <w:p w14:paraId="779F4AF4" w14:textId="61008E1A" w:rsidR="163271F1" w:rsidRDefault="5413FFFA" w:rsidP="19AC4091">
      <w:pPr>
        <w:pStyle w:val="Title"/>
        <w:spacing w:before="99" w:after="0" w:line="271" w:lineRule="auto"/>
        <w:ind w:left="2743" w:right="2593"/>
        <w:jc w:val="center"/>
        <w:rPr>
          <w:rFonts w:hint="eastAsia"/>
        </w:rPr>
      </w:pPr>
      <w:r w:rsidRPr="19AC4091">
        <w:rPr>
          <w:b/>
          <w:bCs/>
          <w:sz w:val="80"/>
          <w:szCs w:val="80"/>
        </w:rPr>
        <w:t xml:space="preserve"> </w:t>
      </w:r>
    </w:p>
    <w:p w14:paraId="40D05FEA" w14:textId="7C69E492" w:rsidR="163271F1" w:rsidRDefault="5413FFFA" w:rsidP="19AC4091">
      <w:pPr>
        <w:pStyle w:val="Title"/>
        <w:spacing w:before="99" w:after="0" w:line="271" w:lineRule="auto"/>
        <w:ind w:left="2160" w:right="1980"/>
        <w:jc w:val="center"/>
        <w:rPr>
          <w:rFonts w:hint="eastAsia"/>
        </w:rPr>
      </w:pPr>
      <w:r w:rsidRPr="19AC4091">
        <w:rPr>
          <w:b/>
          <w:bCs/>
          <w:sz w:val="80"/>
          <w:szCs w:val="80"/>
        </w:rPr>
        <w:t>LAB WORKBOOK</w:t>
      </w:r>
    </w:p>
    <w:p w14:paraId="39BDD41C" w14:textId="16CDBE51" w:rsidR="163271F1" w:rsidRDefault="5413FFFA" w:rsidP="19AC4091">
      <w:pPr>
        <w:spacing w:before="10"/>
      </w:pPr>
      <w:r w:rsidRPr="19AC4091">
        <w:rPr>
          <w:b/>
          <w:bCs/>
          <w:sz w:val="79"/>
          <w:szCs w:val="79"/>
        </w:rPr>
        <w:t xml:space="preserve"> </w:t>
      </w:r>
    </w:p>
    <w:p w14:paraId="3919DA8C" w14:textId="5CC40321" w:rsidR="163271F1" w:rsidRDefault="2F1929CA" w:rsidP="19AC4091">
      <w:pPr>
        <w:spacing w:line="221" w:lineRule="auto"/>
        <w:ind w:left="1411" w:right="1440" w:hanging="7"/>
        <w:jc w:val="center"/>
        <w:rPr>
          <w:b/>
          <w:bCs/>
          <w:color w:val="404040" w:themeColor="text1" w:themeTint="BF"/>
          <w:sz w:val="44"/>
          <w:szCs w:val="44"/>
        </w:rPr>
      </w:pPr>
      <w:r w:rsidRPr="19AC4091">
        <w:rPr>
          <w:b/>
          <w:bCs/>
          <w:color w:val="404040" w:themeColor="text1" w:themeTint="BF"/>
          <w:sz w:val="44"/>
          <w:szCs w:val="44"/>
        </w:rPr>
        <w:t>L537</w:t>
      </w:r>
      <w:r w:rsidR="5413FFFA" w:rsidRPr="19AC4091">
        <w:rPr>
          <w:b/>
          <w:bCs/>
          <w:color w:val="404040" w:themeColor="text1" w:themeTint="BF"/>
          <w:sz w:val="44"/>
          <w:szCs w:val="44"/>
        </w:rPr>
        <w:t xml:space="preserve"> – </w:t>
      </w:r>
      <w:r w:rsidR="139505FF" w:rsidRPr="19AC4091">
        <w:rPr>
          <w:b/>
          <w:bCs/>
          <w:color w:val="404040" w:themeColor="text1" w:themeTint="BF"/>
          <w:sz w:val="44"/>
          <w:szCs w:val="44"/>
        </w:rPr>
        <w:t>Implement Adobe Target for Optimal Performance</w:t>
      </w:r>
      <w:r w:rsidR="5413FFFA" w:rsidRPr="19AC4091">
        <w:rPr>
          <w:b/>
          <w:bCs/>
          <w:color w:val="404040" w:themeColor="text1" w:themeTint="BF"/>
          <w:sz w:val="44"/>
          <w:szCs w:val="44"/>
        </w:rPr>
        <w:t xml:space="preserve"> </w:t>
      </w:r>
    </w:p>
    <w:p w14:paraId="0B823A2D" w14:textId="4EFECF46" w:rsidR="163271F1" w:rsidRDefault="5413FFFA" w:rsidP="19AC4091">
      <w:r w:rsidRPr="19AC4091">
        <w:rPr>
          <w:b/>
          <w:bCs/>
          <w:sz w:val="54"/>
          <w:szCs w:val="54"/>
        </w:rPr>
        <w:t xml:space="preserve"> </w:t>
      </w:r>
    </w:p>
    <w:p w14:paraId="5857F90D" w14:textId="065C6FC1" w:rsidR="163271F1" w:rsidRDefault="5413FFFA" w:rsidP="19AC4091">
      <w:r w:rsidRPr="19AC4091">
        <w:rPr>
          <w:b/>
          <w:bCs/>
          <w:sz w:val="54"/>
          <w:szCs w:val="54"/>
        </w:rPr>
        <w:t xml:space="preserve"> </w:t>
      </w:r>
    </w:p>
    <w:p w14:paraId="6BF9248D" w14:textId="54F59B08" w:rsidR="163271F1" w:rsidRDefault="5413FFFA" w:rsidP="19AC4091">
      <w:r w:rsidRPr="19AC4091">
        <w:rPr>
          <w:b/>
          <w:bCs/>
          <w:sz w:val="62"/>
          <w:szCs w:val="62"/>
        </w:rPr>
        <w:t xml:space="preserve"> </w:t>
      </w:r>
    </w:p>
    <w:p w14:paraId="17416116" w14:textId="1B9CE682" w:rsidR="163271F1" w:rsidRDefault="5413FFFA" w:rsidP="19AC4091">
      <w:pPr>
        <w:ind w:left="1338" w:right="1620"/>
        <w:jc w:val="center"/>
      </w:pPr>
      <w:r w:rsidRPr="19AC4091">
        <w:rPr>
          <w:sz w:val="32"/>
          <w:szCs w:val="32"/>
        </w:rPr>
        <w:t>Adobe Summit 2025</w:t>
      </w:r>
    </w:p>
    <w:p w14:paraId="7B712928" w14:textId="4AB6742F" w:rsidR="163271F1" w:rsidRDefault="163271F1" w:rsidP="19AC4091"/>
    <w:p w14:paraId="5C15F70E" w14:textId="69EF73A6" w:rsidR="47BC7A53" w:rsidRDefault="47BC7A53"/>
    <w:p w14:paraId="47C733E0" w14:textId="60F85A33" w:rsidR="47BC7A53" w:rsidRDefault="47BC7A53"/>
    <w:p w14:paraId="3309B1C0" w14:textId="53B33A18" w:rsidR="47BC7A53" w:rsidRDefault="47BC7A53"/>
    <w:p w14:paraId="4011C8A7" w14:textId="466A3D0C" w:rsidR="00B60FEB" w:rsidRDefault="00B60FEB"/>
    <w:p w14:paraId="69D0E692" w14:textId="401A0221" w:rsidR="1E15656A" w:rsidRDefault="1E15656A"/>
    <w:p w14:paraId="3D257BE2" w14:textId="77777777" w:rsidR="00B60FEB" w:rsidRDefault="00B60FEB"/>
    <w:p w14:paraId="5C598B30" w14:textId="77777777" w:rsidR="00B60FEB" w:rsidRDefault="00B60FEB"/>
    <w:p w14:paraId="4152B069" w14:textId="77777777" w:rsidR="00B60FEB" w:rsidRDefault="00B60FEB"/>
    <w:p w14:paraId="0221DD6E" w14:textId="200D6D01" w:rsidR="000D16A2" w:rsidRDefault="000D16A2"/>
    <w:sdt>
      <w:sdtPr>
        <w:id w:val="59613123"/>
        <w:docPartObj>
          <w:docPartGallery w:val="Table of Contents"/>
          <w:docPartUnique/>
        </w:docPartObj>
      </w:sdtPr>
      <w:sdtEndPr/>
      <w:sdtContent>
        <w:p w14:paraId="526EE78F" w14:textId="2BA987B2" w:rsidR="2ACCAAFE" w:rsidRDefault="2ACCAAFE" w:rsidP="2ACCAAFE">
          <w:pPr>
            <w:pStyle w:val="TOC2"/>
            <w:tabs>
              <w:tab w:val="right" w:leader="dot" w:pos="9015"/>
            </w:tabs>
            <w:rPr>
              <w:rStyle w:val="Hyperlink"/>
            </w:rPr>
          </w:pPr>
          <w:r>
            <w:fldChar w:fldCharType="begin"/>
          </w:r>
          <w:r>
            <w:instrText>TOC \o "1-9" \z \u \h</w:instrText>
          </w:r>
          <w:r>
            <w:fldChar w:fldCharType="separate"/>
          </w:r>
          <w:hyperlink w:anchor="_Toc1433267272">
            <w:r w:rsidR="7D55CA8F" w:rsidRPr="7D55CA8F">
              <w:rPr>
                <w:rStyle w:val="Hyperlink"/>
              </w:rPr>
              <w:t>Lab Overview</w:t>
            </w:r>
            <w:r>
              <w:tab/>
            </w:r>
            <w:r>
              <w:fldChar w:fldCharType="begin"/>
            </w:r>
            <w:r>
              <w:instrText>PAGEREF _Toc1433267272 \h</w:instrText>
            </w:r>
            <w:r>
              <w:fldChar w:fldCharType="separate"/>
            </w:r>
            <w:r w:rsidR="7D55CA8F" w:rsidRPr="7D55CA8F">
              <w:rPr>
                <w:rStyle w:val="Hyperlink"/>
              </w:rPr>
              <w:t>1</w:t>
            </w:r>
            <w:r>
              <w:fldChar w:fldCharType="end"/>
            </w:r>
          </w:hyperlink>
        </w:p>
        <w:p w14:paraId="7610B04E" w14:textId="22AC2540" w:rsidR="2ACCAAFE" w:rsidRDefault="7D55CA8F" w:rsidP="2ACCAAFE">
          <w:pPr>
            <w:pStyle w:val="TOC2"/>
            <w:tabs>
              <w:tab w:val="right" w:leader="dot" w:pos="9015"/>
            </w:tabs>
            <w:rPr>
              <w:rStyle w:val="Hyperlink"/>
            </w:rPr>
          </w:pPr>
          <w:hyperlink w:anchor="_Toc2095415832">
            <w:r w:rsidRPr="7D55CA8F">
              <w:rPr>
                <w:rStyle w:val="Hyperlink"/>
              </w:rPr>
              <w:t>Key Takeaways</w:t>
            </w:r>
            <w:r w:rsidR="2ACCAAFE">
              <w:tab/>
            </w:r>
            <w:r w:rsidR="2ACCAAFE">
              <w:fldChar w:fldCharType="begin"/>
            </w:r>
            <w:r w:rsidR="2ACCAAFE">
              <w:instrText>PAGEREF _Toc2095415832 \h</w:instrText>
            </w:r>
            <w:r w:rsidR="2ACCAAFE">
              <w:fldChar w:fldCharType="separate"/>
            </w:r>
            <w:r w:rsidRPr="7D55CA8F">
              <w:rPr>
                <w:rStyle w:val="Hyperlink"/>
              </w:rPr>
              <w:t>2</w:t>
            </w:r>
            <w:r w:rsidR="2ACCAAFE">
              <w:fldChar w:fldCharType="end"/>
            </w:r>
          </w:hyperlink>
        </w:p>
        <w:p w14:paraId="6B2901B6" w14:textId="3F6FA9CD" w:rsidR="2ACCAAFE" w:rsidRDefault="7D55CA8F" w:rsidP="2ACCAAFE">
          <w:pPr>
            <w:pStyle w:val="TOC2"/>
            <w:tabs>
              <w:tab w:val="right" w:leader="dot" w:pos="9015"/>
            </w:tabs>
            <w:rPr>
              <w:rStyle w:val="Hyperlink"/>
            </w:rPr>
          </w:pPr>
          <w:hyperlink w:anchor="_Toc215745875">
            <w:r w:rsidRPr="7D55CA8F">
              <w:rPr>
                <w:rStyle w:val="Hyperlink"/>
              </w:rPr>
              <w:t>Prerequisites</w:t>
            </w:r>
            <w:r w:rsidR="2ACCAAFE">
              <w:tab/>
            </w:r>
            <w:r w:rsidR="2ACCAAFE">
              <w:fldChar w:fldCharType="begin"/>
            </w:r>
            <w:r w:rsidR="2ACCAAFE">
              <w:instrText>PAGEREF _Toc215745875 \h</w:instrText>
            </w:r>
            <w:r w:rsidR="2ACCAAFE">
              <w:fldChar w:fldCharType="separate"/>
            </w:r>
            <w:r w:rsidRPr="7D55CA8F">
              <w:rPr>
                <w:rStyle w:val="Hyperlink"/>
              </w:rPr>
              <w:t>2</w:t>
            </w:r>
            <w:r w:rsidR="2ACCAAFE">
              <w:fldChar w:fldCharType="end"/>
            </w:r>
          </w:hyperlink>
        </w:p>
        <w:p w14:paraId="44494283" w14:textId="5B970010" w:rsidR="2ACCAAFE" w:rsidRDefault="7D55CA8F" w:rsidP="2ACCAAFE">
          <w:pPr>
            <w:pStyle w:val="TOC2"/>
            <w:tabs>
              <w:tab w:val="right" w:leader="dot" w:pos="9015"/>
            </w:tabs>
            <w:rPr>
              <w:rStyle w:val="Hyperlink"/>
            </w:rPr>
          </w:pPr>
          <w:hyperlink w:anchor="_Toc1732672058">
            <w:r w:rsidRPr="7D55CA8F">
              <w:rPr>
                <w:rStyle w:val="Hyperlink"/>
              </w:rPr>
              <w:t>Part 1: Create On-Device Decisioning (ODD) activities in Target and save it to CDN experimentation property</w:t>
            </w:r>
            <w:r w:rsidR="2ACCAAFE">
              <w:tab/>
            </w:r>
            <w:r w:rsidR="2ACCAAFE">
              <w:fldChar w:fldCharType="begin"/>
            </w:r>
            <w:r w:rsidR="2ACCAAFE">
              <w:instrText>PAGEREF _Toc1732672058 \h</w:instrText>
            </w:r>
            <w:r w:rsidR="2ACCAAFE">
              <w:fldChar w:fldCharType="separate"/>
            </w:r>
            <w:r w:rsidRPr="7D55CA8F">
              <w:rPr>
                <w:rStyle w:val="Hyperlink"/>
              </w:rPr>
              <w:t>2</w:t>
            </w:r>
            <w:r w:rsidR="2ACCAAFE">
              <w:fldChar w:fldCharType="end"/>
            </w:r>
          </w:hyperlink>
        </w:p>
        <w:p w14:paraId="7090DAE0" w14:textId="3271B5EE" w:rsidR="2ACCAAFE" w:rsidRDefault="7D55CA8F" w:rsidP="2ACCAAFE">
          <w:pPr>
            <w:pStyle w:val="TOC3"/>
            <w:tabs>
              <w:tab w:val="right" w:leader="dot" w:pos="9015"/>
            </w:tabs>
            <w:rPr>
              <w:rStyle w:val="Hyperlink"/>
            </w:rPr>
          </w:pPr>
          <w:hyperlink w:anchor="_Toc1786957727">
            <w:r w:rsidRPr="7D55CA8F">
              <w:rPr>
                <w:rStyle w:val="Hyperlink"/>
              </w:rPr>
              <w:t>Exercise 1: Create a CDN Experimentation Target property for optimizing the ODD rules package size (preconfigured)</w:t>
            </w:r>
            <w:r w:rsidR="2ACCAAFE">
              <w:tab/>
            </w:r>
            <w:r w:rsidR="2ACCAAFE">
              <w:fldChar w:fldCharType="begin"/>
            </w:r>
            <w:r w:rsidR="2ACCAAFE">
              <w:instrText>PAGEREF _Toc1786957727 \h</w:instrText>
            </w:r>
            <w:r w:rsidR="2ACCAAFE">
              <w:fldChar w:fldCharType="separate"/>
            </w:r>
            <w:r w:rsidRPr="7D55CA8F">
              <w:rPr>
                <w:rStyle w:val="Hyperlink"/>
              </w:rPr>
              <w:t>3</w:t>
            </w:r>
            <w:r w:rsidR="2ACCAAFE">
              <w:fldChar w:fldCharType="end"/>
            </w:r>
          </w:hyperlink>
        </w:p>
        <w:p w14:paraId="400860E4" w14:textId="4390EDF4" w:rsidR="2ACCAAFE" w:rsidRDefault="7D55CA8F" w:rsidP="2ACCAAFE">
          <w:pPr>
            <w:pStyle w:val="TOC3"/>
            <w:tabs>
              <w:tab w:val="right" w:leader="dot" w:pos="9015"/>
            </w:tabs>
            <w:rPr>
              <w:rStyle w:val="Hyperlink"/>
            </w:rPr>
          </w:pPr>
          <w:hyperlink w:anchor="_Toc758755253">
            <w:r w:rsidRPr="7D55CA8F">
              <w:rPr>
                <w:rStyle w:val="Hyperlink"/>
              </w:rPr>
              <w:t>Exercise 2: Log in to Adobe Target UI</w:t>
            </w:r>
            <w:r w:rsidR="2ACCAAFE">
              <w:tab/>
            </w:r>
            <w:r w:rsidR="2ACCAAFE">
              <w:fldChar w:fldCharType="begin"/>
            </w:r>
            <w:r w:rsidR="2ACCAAFE">
              <w:instrText>PAGEREF _Toc758755253 \h</w:instrText>
            </w:r>
            <w:r w:rsidR="2ACCAAFE">
              <w:fldChar w:fldCharType="separate"/>
            </w:r>
            <w:r w:rsidRPr="7D55CA8F">
              <w:rPr>
                <w:rStyle w:val="Hyperlink"/>
              </w:rPr>
              <w:t>6</w:t>
            </w:r>
            <w:r w:rsidR="2ACCAAFE">
              <w:fldChar w:fldCharType="end"/>
            </w:r>
          </w:hyperlink>
        </w:p>
        <w:p w14:paraId="2573DB56" w14:textId="626B4245" w:rsidR="2ACCAAFE" w:rsidRDefault="7D55CA8F" w:rsidP="2ACCAAFE">
          <w:pPr>
            <w:pStyle w:val="TOC3"/>
            <w:tabs>
              <w:tab w:val="right" w:leader="dot" w:pos="9015"/>
            </w:tabs>
            <w:rPr>
              <w:rStyle w:val="Hyperlink"/>
            </w:rPr>
          </w:pPr>
          <w:hyperlink w:anchor="_Toc1474871440">
            <w:r w:rsidRPr="7D55CA8F">
              <w:rPr>
                <w:rStyle w:val="Hyperlink"/>
              </w:rPr>
              <w:t>Exercise 3: Create the test A/B activity in the CDN Experimentation workspace</w:t>
            </w:r>
            <w:r w:rsidR="2ACCAAFE">
              <w:tab/>
            </w:r>
            <w:r w:rsidR="2ACCAAFE">
              <w:fldChar w:fldCharType="begin"/>
            </w:r>
            <w:r w:rsidR="2ACCAAFE">
              <w:instrText>PAGEREF _Toc1474871440 \h</w:instrText>
            </w:r>
            <w:r w:rsidR="2ACCAAFE">
              <w:fldChar w:fldCharType="separate"/>
            </w:r>
            <w:r w:rsidRPr="7D55CA8F">
              <w:rPr>
                <w:rStyle w:val="Hyperlink"/>
              </w:rPr>
              <w:t>7</w:t>
            </w:r>
            <w:r w:rsidR="2ACCAAFE">
              <w:fldChar w:fldCharType="end"/>
            </w:r>
          </w:hyperlink>
        </w:p>
        <w:p w14:paraId="699591CB" w14:textId="000599E6" w:rsidR="2ACCAAFE" w:rsidRDefault="7D55CA8F" w:rsidP="2ACCAAFE">
          <w:pPr>
            <w:pStyle w:val="TOC2"/>
            <w:tabs>
              <w:tab w:val="right" w:leader="dot" w:pos="9015"/>
            </w:tabs>
            <w:rPr>
              <w:rStyle w:val="Hyperlink"/>
            </w:rPr>
          </w:pPr>
          <w:hyperlink w:anchor="_Toc1614492968">
            <w:r w:rsidRPr="7D55CA8F">
              <w:rPr>
                <w:rStyle w:val="Hyperlink"/>
              </w:rPr>
              <w:t>Part 2: CDN edge-worker CLI and CDN Property configuration</w:t>
            </w:r>
            <w:r w:rsidR="2ACCAAFE">
              <w:tab/>
            </w:r>
            <w:r w:rsidR="2ACCAAFE">
              <w:fldChar w:fldCharType="begin"/>
            </w:r>
            <w:r w:rsidR="2ACCAAFE">
              <w:instrText>PAGEREF _Toc1614492968 \h</w:instrText>
            </w:r>
            <w:r w:rsidR="2ACCAAFE">
              <w:fldChar w:fldCharType="separate"/>
            </w:r>
            <w:r w:rsidRPr="7D55CA8F">
              <w:rPr>
                <w:rStyle w:val="Hyperlink"/>
              </w:rPr>
              <w:t>11</w:t>
            </w:r>
            <w:r w:rsidR="2ACCAAFE">
              <w:fldChar w:fldCharType="end"/>
            </w:r>
          </w:hyperlink>
        </w:p>
        <w:p w14:paraId="35D9030A" w14:textId="462E61B9" w:rsidR="2ACCAAFE" w:rsidRDefault="7D55CA8F" w:rsidP="2ACCAAFE">
          <w:pPr>
            <w:pStyle w:val="TOC3"/>
            <w:tabs>
              <w:tab w:val="right" w:leader="dot" w:pos="9015"/>
            </w:tabs>
            <w:rPr>
              <w:rStyle w:val="Hyperlink"/>
            </w:rPr>
          </w:pPr>
          <w:hyperlink w:anchor="_Toc987402799">
            <w:r w:rsidRPr="7D55CA8F">
              <w:rPr>
                <w:rStyle w:val="Hyperlink"/>
              </w:rPr>
              <w:t>Intro: CDN overview</w:t>
            </w:r>
            <w:r w:rsidR="2ACCAAFE">
              <w:tab/>
            </w:r>
            <w:r w:rsidR="2ACCAAFE">
              <w:fldChar w:fldCharType="begin"/>
            </w:r>
            <w:r w:rsidR="2ACCAAFE">
              <w:instrText>PAGEREF _Toc987402799 \h</w:instrText>
            </w:r>
            <w:r w:rsidR="2ACCAAFE">
              <w:fldChar w:fldCharType="separate"/>
            </w:r>
            <w:r w:rsidRPr="7D55CA8F">
              <w:rPr>
                <w:rStyle w:val="Hyperlink"/>
              </w:rPr>
              <w:t>12</w:t>
            </w:r>
            <w:r w:rsidR="2ACCAAFE">
              <w:fldChar w:fldCharType="end"/>
            </w:r>
          </w:hyperlink>
        </w:p>
        <w:p w14:paraId="5CF57057" w14:textId="2673BD67" w:rsidR="2ACCAAFE" w:rsidRDefault="7D55CA8F" w:rsidP="2ACCAAFE">
          <w:pPr>
            <w:pStyle w:val="TOC3"/>
            <w:tabs>
              <w:tab w:val="right" w:leader="dot" w:pos="9015"/>
            </w:tabs>
            <w:rPr>
              <w:rStyle w:val="Hyperlink"/>
            </w:rPr>
          </w:pPr>
          <w:hyperlink w:anchor="_Toc887590546">
            <w:r w:rsidRPr="7D55CA8F">
              <w:rPr>
                <w:rStyle w:val="Hyperlink"/>
              </w:rPr>
              <w:t>Exercise 1: CDN CLI and CDN credentials</w:t>
            </w:r>
            <w:r w:rsidR="2ACCAAFE">
              <w:tab/>
            </w:r>
            <w:r w:rsidR="2ACCAAFE">
              <w:fldChar w:fldCharType="begin"/>
            </w:r>
            <w:r w:rsidR="2ACCAAFE">
              <w:instrText>PAGEREF _Toc887590546 \h</w:instrText>
            </w:r>
            <w:r w:rsidR="2ACCAAFE">
              <w:fldChar w:fldCharType="separate"/>
            </w:r>
            <w:r w:rsidRPr="7D55CA8F">
              <w:rPr>
                <w:rStyle w:val="Hyperlink"/>
              </w:rPr>
              <w:t>12</w:t>
            </w:r>
            <w:r w:rsidR="2ACCAAFE">
              <w:fldChar w:fldCharType="end"/>
            </w:r>
          </w:hyperlink>
        </w:p>
        <w:p w14:paraId="070C0206" w14:textId="5CB2594E" w:rsidR="2ACCAAFE" w:rsidRDefault="7D55CA8F" w:rsidP="2ACCAAFE">
          <w:pPr>
            <w:pStyle w:val="TOC3"/>
            <w:tabs>
              <w:tab w:val="right" w:leader="dot" w:pos="9015"/>
            </w:tabs>
            <w:rPr>
              <w:rStyle w:val="Hyperlink"/>
            </w:rPr>
          </w:pPr>
          <w:hyperlink w:anchor="_Toc1427501806">
            <w:r w:rsidRPr="7D55CA8F">
              <w:rPr>
                <w:rStyle w:val="Hyperlink"/>
              </w:rPr>
              <w:t>Step 1 [preconfigured on the lab machines]: Install Akamai CLI</w:t>
            </w:r>
            <w:r w:rsidR="2ACCAAFE">
              <w:tab/>
            </w:r>
            <w:r w:rsidR="2ACCAAFE">
              <w:fldChar w:fldCharType="begin"/>
            </w:r>
            <w:r w:rsidR="2ACCAAFE">
              <w:instrText>PAGEREF _Toc1427501806 \h</w:instrText>
            </w:r>
            <w:r w:rsidR="2ACCAAFE">
              <w:fldChar w:fldCharType="separate"/>
            </w:r>
            <w:r w:rsidRPr="7D55CA8F">
              <w:rPr>
                <w:rStyle w:val="Hyperlink"/>
              </w:rPr>
              <w:t>12</w:t>
            </w:r>
            <w:r w:rsidR="2ACCAAFE">
              <w:fldChar w:fldCharType="end"/>
            </w:r>
          </w:hyperlink>
        </w:p>
        <w:p w14:paraId="362C8F36" w14:textId="735FBDD9" w:rsidR="2ACCAAFE" w:rsidRDefault="7D55CA8F" w:rsidP="2ACCAAFE">
          <w:pPr>
            <w:pStyle w:val="TOC3"/>
            <w:tabs>
              <w:tab w:val="right" w:leader="dot" w:pos="9015"/>
            </w:tabs>
            <w:rPr>
              <w:rStyle w:val="Hyperlink"/>
            </w:rPr>
          </w:pPr>
          <w:hyperlink w:anchor="_Toc1743958766">
            <w:r w:rsidRPr="7D55CA8F">
              <w:rPr>
                <w:rStyle w:val="Hyperlink"/>
              </w:rPr>
              <w:t>Step 2: Verify Akamai CLI Installation - To ensure Akamai CLI is installed properly, run:</w:t>
            </w:r>
            <w:r w:rsidR="2ACCAAFE">
              <w:tab/>
            </w:r>
            <w:r w:rsidR="2ACCAAFE">
              <w:fldChar w:fldCharType="begin"/>
            </w:r>
            <w:r w:rsidR="2ACCAAFE">
              <w:instrText>PAGEREF _Toc1743958766 \h</w:instrText>
            </w:r>
            <w:r w:rsidR="2ACCAAFE">
              <w:fldChar w:fldCharType="separate"/>
            </w:r>
            <w:r w:rsidRPr="7D55CA8F">
              <w:rPr>
                <w:rStyle w:val="Hyperlink"/>
              </w:rPr>
              <w:t>13</w:t>
            </w:r>
            <w:r w:rsidR="2ACCAAFE">
              <w:fldChar w:fldCharType="end"/>
            </w:r>
          </w:hyperlink>
        </w:p>
        <w:p w14:paraId="1AE731C0" w14:textId="6A1238CB" w:rsidR="2ACCAAFE" w:rsidRDefault="7D55CA8F" w:rsidP="2ACCAAFE">
          <w:pPr>
            <w:pStyle w:val="TOC3"/>
            <w:tabs>
              <w:tab w:val="right" w:leader="dot" w:pos="9015"/>
            </w:tabs>
            <w:rPr>
              <w:rStyle w:val="Hyperlink"/>
            </w:rPr>
          </w:pPr>
          <w:hyperlink w:anchor="_Toc1311101322">
            <w:r w:rsidRPr="7D55CA8F">
              <w:rPr>
                <w:rStyle w:val="Hyperlink"/>
              </w:rPr>
              <w:t>Step 3 [preconfigured on the lab machines]: Install Akamai CLI for EdgeWorkers - Assuming Akamai CLI is installed, run the following command to install EdgeWorkers:</w:t>
            </w:r>
            <w:r w:rsidR="2ACCAAFE">
              <w:tab/>
            </w:r>
            <w:r w:rsidR="2ACCAAFE">
              <w:fldChar w:fldCharType="begin"/>
            </w:r>
            <w:r w:rsidR="2ACCAAFE">
              <w:instrText>PAGEREF _Toc1311101322 \h</w:instrText>
            </w:r>
            <w:r w:rsidR="2ACCAAFE">
              <w:fldChar w:fldCharType="separate"/>
            </w:r>
            <w:r w:rsidRPr="7D55CA8F">
              <w:rPr>
                <w:rStyle w:val="Hyperlink"/>
              </w:rPr>
              <w:t>13</w:t>
            </w:r>
            <w:r w:rsidR="2ACCAAFE">
              <w:fldChar w:fldCharType="end"/>
            </w:r>
          </w:hyperlink>
        </w:p>
        <w:p w14:paraId="113CD148" w14:textId="5B77219D" w:rsidR="2ACCAAFE" w:rsidRDefault="7D55CA8F" w:rsidP="2ACCAAFE">
          <w:pPr>
            <w:pStyle w:val="TOC3"/>
            <w:tabs>
              <w:tab w:val="right" w:leader="dot" w:pos="9015"/>
            </w:tabs>
            <w:rPr>
              <w:rStyle w:val="Hyperlink"/>
            </w:rPr>
          </w:pPr>
          <w:hyperlink w:anchor="_Toc25474591">
            <w:r w:rsidRPr="7D55CA8F">
              <w:rPr>
                <w:rStyle w:val="Hyperlink"/>
              </w:rPr>
              <w:t>Step 4: Verify EdgeWorkers Installation - To ensure EdgeWorkers is installed properly, run:</w:t>
            </w:r>
            <w:r w:rsidR="2ACCAAFE">
              <w:tab/>
            </w:r>
            <w:r w:rsidR="2ACCAAFE">
              <w:fldChar w:fldCharType="begin"/>
            </w:r>
            <w:r w:rsidR="2ACCAAFE">
              <w:instrText>PAGEREF _Toc25474591 \h</w:instrText>
            </w:r>
            <w:r w:rsidR="2ACCAAFE">
              <w:fldChar w:fldCharType="separate"/>
            </w:r>
            <w:r w:rsidRPr="7D55CA8F">
              <w:rPr>
                <w:rStyle w:val="Hyperlink"/>
              </w:rPr>
              <w:t>13</w:t>
            </w:r>
            <w:r w:rsidR="2ACCAAFE">
              <w:fldChar w:fldCharType="end"/>
            </w:r>
          </w:hyperlink>
        </w:p>
        <w:p w14:paraId="77F7E37D" w14:textId="1F2CD429" w:rsidR="2ACCAAFE" w:rsidRDefault="7D55CA8F" w:rsidP="2ACCAAFE">
          <w:pPr>
            <w:pStyle w:val="TOC3"/>
            <w:tabs>
              <w:tab w:val="right" w:leader="dot" w:pos="9015"/>
            </w:tabs>
            <w:rPr>
              <w:rStyle w:val="Hyperlink"/>
            </w:rPr>
          </w:pPr>
          <w:hyperlink w:anchor="_Toc555954295">
            <w:r w:rsidRPr="7D55CA8F">
              <w:rPr>
                <w:rStyle w:val="Hyperlink"/>
              </w:rPr>
              <w:t>Step 5 [preconfigured on the lab machines]: Create an API Client</w:t>
            </w:r>
            <w:r w:rsidR="2ACCAAFE">
              <w:tab/>
            </w:r>
            <w:r w:rsidR="2ACCAAFE">
              <w:fldChar w:fldCharType="begin"/>
            </w:r>
            <w:r w:rsidR="2ACCAAFE">
              <w:instrText>PAGEREF _Toc555954295 \h</w:instrText>
            </w:r>
            <w:r w:rsidR="2ACCAAFE">
              <w:fldChar w:fldCharType="separate"/>
            </w:r>
            <w:r w:rsidRPr="7D55CA8F">
              <w:rPr>
                <w:rStyle w:val="Hyperlink"/>
              </w:rPr>
              <w:t>13</w:t>
            </w:r>
            <w:r w:rsidR="2ACCAAFE">
              <w:fldChar w:fldCharType="end"/>
            </w:r>
          </w:hyperlink>
        </w:p>
        <w:p w14:paraId="4566E057" w14:textId="68DD94CE" w:rsidR="2ACCAAFE" w:rsidRDefault="7D55CA8F" w:rsidP="2ACCAAFE">
          <w:pPr>
            <w:pStyle w:val="TOC3"/>
            <w:tabs>
              <w:tab w:val="right" w:leader="dot" w:pos="9015"/>
            </w:tabs>
            <w:rPr>
              <w:rStyle w:val="Hyperlink"/>
            </w:rPr>
          </w:pPr>
          <w:hyperlink w:anchor="_Toc948893745">
            <w:r w:rsidRPr="7D55CA8F">
              <w:rPr>
                <w:rStyle w:val="Hyperlink"/>
              </w:rPr>
              <w:t>Step 6: Check Credentials</w:t>
            </w:r>
            <w:r w:rsidR="2ACCAAFE">
              <w:tab/>
            </w:r>
            <w:r w:rsidR="2ACCAAFE">
              <w:fldChar w:fldCharType="begin"/>
            </w:r>
            <w:r w:rsidR="2ACCAAFE">
              <w:instrText>PAGEREF _Toc948893745 \h</w:instrText>
            </w:r>
            <w:r w:rsidR="2ACCAAFE">
              <w:fldChar w:fldCharType="separate"/>
            </w:r>
            <w:r w:rsidRPr="7D55CA8F">
              <w:rPr>
                <w:rStyle w:val="Hyperlink"/>
              </w:rPr>
              <w:t>16</w:t>
            </w:r>
            <w:r w:rsidR="2ACCAAFE">
              <w:fldChar w:fldCharType="end"/>
            </w:r>
          </w:hyperlink>
        </w:p>
        <w:p w14:paraId="0D6DA230" w14:textId="5520340C" w:rsidR="2ACCAAFE" w:rsidRDefault="7D55CA8F" w:rsidP="2ACCAAFE">
          <w:pPr>
            <w:pStyle w:val="TOC3"/>
            <w:tabs>
              <w:tab w:val="right" w:leader="dot" w:pos="9015"/>
            </w:tabs>
            <w:rPr>
              <w:rStyle w:val="Hyperlink"/>
            </w:rPr>
          </w:pPr>
          <w:hyperlink w:anchor="_Toc897437922">
            <w:r w:rsidRPr="7D55CA8F">
              <w:rPr>
                <w:rStyle w:val="Hyperlink"/>
              </w:rPr>
              <w:t>Exercise 2: CDN Property configuration (preconfigured for the lab)</w:t>
            </w:r>
            <w:r w:rsidR="2ACCAAFE">
              <w:tab/>
            </w:r>
            <w:r w:rsidR="2ACCAAFE">
              <w:fldChar w:fldCharType="begin"/>
            </w:r>
            <w:r w:rsidR="2ACCAAFE">
              <w:instrText>PAGEREF _Toc897437922 \h</w:instrText>
            </w:r>
            <w:r w:rsidR="2ACCAAFE">
              <w:fldChar w:fldCharType="separate"/>
            </w:r>
            <w:r w:rsidRPr="7D55CA8F">
              <w:rPr>
                <w:rStyle w:val="Hyperlink"/>
              </w:rPr>
              <w:t>17</w:t>
            </w:r>
            <w:r w:rsidR="2ACCAAFE">
              <w:fldChar w:fldCharType="end"/>
            </w:r>
          </w:hyperlink>
        </w:p>
        <w:p w14:paraId="2670229A" w14:textId="477C4C0D" w:rsidR="2ACCAAFE" w:rsidRDefault="7D55CA8F" w:rsidP="2ACCAAFE">
          <w:pPr>
            <w:pStyle w:val="TOC2"/>
            <w:tabs>
              <w:tab w:val="right" w:leader="dot" w:pos="9015"/>
            </w:tabs>
            <w:rPr>
              <w:rStyle w:val="Hyperlink"/>
            </w:rPr>
          </w:pPr>
          <w:hyperlink w:anchor="_Toc597678715">
            <w:r w:rsidRPr="7D55CA8F">
              <w:rPr>
                <w:rStyle w:val="Hyperlink"/>
              </w:rPr>
              <w:t>Part 3: Coding with CDN Experimentation SDK</w:t>
            </w:r>
            <w:r w:rsidR="2ACCAAFE">
              <w:tab/>
            </w:r>
            <w:r w:rsidR="2ACCAAFE">
              <w:fldChar w:fldCharType="begin"/>
            </w:r>
            <w:r w:rsidR="2ACCAAFE">
              <w:instrText>PAGEREF _Toc597678715 \h</w:instrText>
            </w:r>
            <w:r w:rsidR="2ACCAAFE">
              <w:fldChar w:fldCharType="separate"/>
            </w:r>
            <w:r w:rsidRPr="7D55CA8F">
              <w:rPr>
                <w:rStyle w:val="Hyperlink"/>
              </w:rPr>
              <w:t>21</w:t>
            </w:r>
            <w:r w:rsidR="2ACCAAFE">
              <w:fldChar w:fldCharType="end"/>
            </w:r>
          </w:hyperlink>
        </w:p>
        <w:p w14:paraId="60ECFDDB" w14:textId="7B6545A2" w:rsidR="2ACCAAFE" w:rsidRDefault="7D55CA8F" w:rsidP="2ACCAAFE">
          <w:pPr>
            <w:pStyle w:val="TOC3"/>
            <w:tabs>
              <w:tab w:val="right" w:leader="dot" w:pos="9015"/>
            </w:tabs>
            <w:rPr>
              <w:rStyle w:val="Hyperlink"/>
            </w:rPr>
          </w:pPr>
          <w:hyperlink w:anchor="_Toc182962024">
            <w:r w:rsidRPr="7D55CA8F">
              <w:rPr>
                <w:rStyle w:val="Hyperlink"/>
              </w:rPr>
              <w:t>Exercise 1: Open the Lab Project in the IDE</w:t>
            </w:r>
            <w:r w:rsidR="2ACCAAFE">
              <w:tab/>
            </w:r>
            <w:r w:rsidR="2ACCAAFE">
              <w:fldChar w:fldCharType="begin"/>
            </w:r>
            <w:r w:rsidR="2ACCAAFE">
              <w:instrText>PAGEREF _Toc182962024 \h</w:instrText>
            </w:r>
            <w:r w:rsidR="2ACCAAFE">
              <w:fldChar w:fldCharType="separate"/>
            </w:r>
            <w:r w:rsidRPr="7D55CA8F">
              <w:rPr>
                <w:rStyle w:val="Hyperlink"/>
              </w:rPr>
              <w:t>22</w:t>
            </w:r>
            <w:r w:rsidR="2ACCAAFE">
              <w:fldChar w:fldCharType="end"/>
            </w:r>
          </w:hyperlink>
        </w:p>
        <w:p w14:paraId="584777D0" w14:textId="732377E4" w:rsidR="2ACCAAFE" w:rsidRDefault="7D55CA8F" w:rsidP="2ACCAAFE">
          <w:pPr>
            <w:pStyle w:val="TOC3"/>
            <w:tabs>
              <w:tab w:val="right" w:leader="dot" w:pos="9015"/>
            </w:tabs>
            <w:rPr>
              <w:rStyle w:val="Hyperlink"/>
            </w:rPr>
          </w:pPr>
          <w:hyperlink w:anchor="_Toc345878885">
            <w:r w:rsidRPr="7D55CA8F">
              <w:rPr>
                <w:rStyle w:val="Hyperlink"/>
              </w:rPr>
              <w:t>Exercise 2: Creating the CDN Experimentation SDK Client Instance</w:t>
            </w:r>
            <w:r w:rsidR="2ACCAAFE">
              <w:tab/>
            </w:r>
            <w:r w:rsidR="2ACCAAFE">
              <w:fldChar w:fldCharType="begin"/>
            </w:r>
            <w:r w:rsidR="2ACCAAFE">
              <w:instrText>PAGEREF _Toc345878885 \h</w:instrText>
            </w:r>
            <w:r w:rsidR="2ACCAAFE">
              <w:fldChar w:fldCharType="separate"/>
            </w:r>
            <w:r w:rsidRPr="7D55CA8F">
              <w:rPr>
                <w:rStyle w:val="Hyperlink"/>
              </w:rPr>
              <w:t>24</w:t>
            </w:r>
            <w:r w:rsidR="2ACCAAFE">
              <w:fldChar w:fldCharType="end"/>
            </w:r>
          </w:hyperlink>
        </w:p>
        <w:p w14:paraId="4474296F" w14:textId="4E4B74DC" w:rsidR="2ACCAAFE" w:rsidRDefault="7D55CA8F" w:rsidP="2ACCAAFE">
          <w:pPr>
            <w:pStyle w:val="TOC3"/>
            <w:tabs>
              <w:tab w:val="right" w:leader="dot" w:pos="9015"/>
            </w:tabs>
            <w:rPr>
              <w:rStyle w:val="Hyperlink"/>
            </w:rPr>
          </w:pPr>
          <w:hyperlink w:anchor="_Toc966951848">
            <w:r w:rsidRPr="7D55CA8F">
              <w:rPr>
                <w:rStyle w:val="Hyperlink"/>
              </w:rPr>
              <w:t>Exercise 3: Retrieving the consequences</w:t>
            </w:r>
            <w:r w:rsidR="2ACCAAFE">
              <w:tab/>
            </w:r>
            <w:r w:rsidR="2ACCAAFE">
              <w:fldChar w:fldCharType="begin"/>
            </w:r>
            <w:r w:rsidR="2ACCAAFE">
              <w:instrText>PAGEREF _Toc966951848 \h</w:instrText>
            </w:r>
            <w:r w:rsidR="2ACCAAFE">
              <w:fldChar w:fldCharType="separate"/>
            </w:r>
            <w:r w:rsidRPr="7D55CA8F">
              <w:rPr>
                <w:rStyle w:val="Hyperlink"/>
              </w:rPr>
              <w:t>29</w:t>
            </w:r>
            <w:r w:rsidR="2ACCAAFE">
              <w:fldChar w:fldCharType="end"/>
            </w:r>
          </w:hyperlink>
        </w:p>
        <w:p w14:paraId="20D3FDBF" w14:textId="473B694B" w:rsidR="2ACCAAFE" w:rsidRDefault="7D55CA8F" w:rsidP="2ACCAAFE">
          <w:pPr>
            <w:pStyle w:val="TOC3"/>
            <w:tabs>
              <w:tab w:val="right" w:leader="dot" w:pos="9015"/>
            </w:tabs>
            <w:rPr>
              <w:rStyle w:val="Hyperlink"/>
            </w:rPr>
          </w:pPr>
          <w:hyperlink w:anchor="_Toc1089270400">
            <w:r w:rsidRPr="7D55CA8F">
              <w:rPr>
                <w:rStyle w:val="Hyperlink"/>
              </w:rPr>
              <w:t>Exercise 4: Sending the Display event</w:t>
            </w:r>
            <w:r w:rsidR="2ACCAAFE">
              <w:tab/>
            </w:r>
            <w:r w:rsidR="2ACCAAFE">
              <w:fldChar w:fldCharType="begin"/>
            </w:r>
            <w:r w:rsidR="2ACCAAFE">
              <w:instrText>PAGEREF _Toc1089270400 \h</w:instrText>
            </w:r>
            <w:r w:rsidR="2ACCAAFE">
              <w:fldChar w:fldCharType="separate"/>
            </w:r>
            <w:r w:rsidRPr="7D55CA8F">
              <w:rPr>
                <w:rStyle w:val="Hyperlink"/>
              </w:rPr>
              <w:t>30</w:t>
            </w:r>
            <w:r w:rsidR="2ACCAAFE">
              <w:fldChar w:fldCharType="end"/>
            </w:r>
          </w:hyperlink>
        </w:p>
        <w:p w14:paraId="33476425" w14:textId="0DD5652D" w:rsidR="2ACCAAFE" w:rsidRDefault="7D55CA8F" w:rsidP="2ACCAAFE">
          <w:pPr>
            <w:pStyle w:val="TOC3"/>
            <w:tabs>
              <w:tab w:val="right" w:leader="dot" w:pos="9015"/>
            </w:tabs>
            <w:rPr>
              <w:rStyle w:val="Hyperlink"/>
            </w:rPr>
          </w:pPr>
          <w:hyperlink w:anchor="_Toc1151975897">
            <w:r w:rsidRPr="7D55CA8F">
              <w:rPr>
                <w:rStyle w:val="Hyperlink"/>
              </w:rPr>
              <w:t>Exercise 5: Working with the consequences</w:t>
            </w:r>
            <w:r w:rsidR="2ACCAAFE">
              <w:tab/>
            </w:r>
            <w:r w:rsidR="2ACCAAFE">
              <w:fldChar w:fldCharType="begin"/>
            </w:r>
            <w:r w:rsidR="2ACCAAFE">
              <w:instrText>PAGEREF _Toc1151975897 \h</w:instrText>
            </w:r>
            <w:r w:rsidR="2ACCAAFE">
              <w:fldChar w:fldCharType="separate"/>
            </w:r>
            <w:r w:rsidRPr="7D55CA8F">
              <w:rPr>
                <w:rStyle w:val="Hyperlink"/>
              </w:rPr>
              <w:t>30</w:t>
            </w:r>
            <w:r w:rsidR="2ACCAAFE">
              <w:fldChar w:fldCharType="end"/>
            </w:r>
          </w:hyperlink>
        </w:p>
        <w:p w14:paraId="57460AD6" w14:textId="64D66E71" w:rsidR="4B59B297" w:rsidRDefault="7D55CA8F" w:rsidP="6FD06CF4">
          <w:pPr>
            <w:pStyle w:val="TOC2"/>
            <w:tabs>
              <w:tab w:val="right" w:leader="dot" w:pos="9015"/>
            </w:tabs>
            <w:rPr>
              <w:rStyle w:val="Hyperlink"/>
            </w:rPr>
          </w:pPr>
          <w:hyperlink w:anchor="_Toc295108941">
            <w:r w:rsidRPr="7D55CA8F">
              <w:rPr>
                <w:rStyle w:val="Hyperlink"/>
              </w:rPr>
              <w:t>Appendix</w:t>
            </w:r>
            <w:r w:rsidR="2ACCAAFE">
              <w:tab/>
            </w:r>
            <w:r w:rsidR="2ACCAAFE">
              <w:fldChar w:fldCharType="begin"/>
            </w:r>
            <w:r w:rsidR="2ACCAAFE">
              <w:instrText>PAGEREF _Toc295108941 \h</w:instrText>
            </w:r>
            <w:r w:rsidR="2ACCAAFE">
              <w:fldChar w:fldCharType="separate"/>
            </w:r>
            <w:r w:rsidRPr="7D55CA8F">
              <w:rPr>
                <w:rStyle w:val="Hyperlink"/>
              </w:rPr>
              <w:t>34</w:t>
            </w:r>
            <w:r w:rsidR="2ACCAAFE">
              <w:fldChar w:fldCharType="end"/>
            </w:r>
          </w:hyperlink>
          <w:r w:rsidR="2ACCAAFE">
            <w:fldChar w:fldCharType="end"/>
          </w:r>
        </w:p>
      </w:sdtContent>
    </w:sdt>
    <w:p w14:paraId="14F17E0C" w14:textId="12713BEA" w:rsidR="163271F1" w:rsidRDefault="163271F1" w:rsidP="578626F2">
      <w:pPr>
        <w:pStyle w:val="Heading2"/>
        <w:rPr>
          <w:rFonts w:hint="eastAsia"/>
        </w:rPr>
      </w:pPr>
    </w:p>
    <w:p w14:paraId="536918B0" w14:textId="417C6ABE" w:rsidR="163271F1" w:rsidRDefault="163271F1" w:rsidP="578626F2">
      <w:pPr>
        <w:pStyle w:val="Heading2"/>
        <w:rPr>
          <w:rFonts w:hint="eastAsia"/>
        </w:rPr>
      </w:pPr>
    </w:p>
    <w:p w14:paraId="3A38E7D8" w14:textId="79AFC0CA" w:rsidR="163271F1" w:rsidRDefault="163271F1" w:rsidP="578626F2">
      <w:pPr>
        <w:pStyle w:val="Heading2"/>
        <w:rPr>
          <w:rFonts w:hint="eastAsia"/>
        </w:rPr>
      </w:pPr>
    </w:p>
    <w:p w14:paraId="542FAFE8" w14:textId="19F00FF6" w:rsidR="163271F1" w:rsidRDefault="163271F1" w:rsidP="578626F2">
      <w:pPr>
        <w:pStyle w:val="Heading2"/>
        <w:rPr>
          <w:rFonts w:hint="eastAsia"/>
        </w:rPr>
      </w:pPr>
    </w:p>
    <w:p w14:paraId="6A2E9F6B" w14:textId="2122967A" w:rsidR="163271F1" w:rsidRDefault="163271F1" w:rsidP="578626F2">
      <w:pPr>
        <w:pStyle w:val="Heading2"/>
        <w:rPr>
          <w:rFonts w:hint="eastAsia"/>
        </w:rPr>
      </w:pPr>
    </w:p>
    <w:p w14:paraId="13AFBB9F" w14:textId="349B018A" w:rsidR="163271F1" w:rsidRDefault="163271F1" w:rsidP="578626F2">
      <w:pPr>
        <w:pStyle w:val="Heading2"/>
        <w:rPr>
          <w:rFonts w:hint="eastAsia"/>
        </w:rPr>
      </w:pPr>
    </w:p>
    <w:p w14:paraId="4BA0DAA8" w14:textId="21ED3517" w:rsidR="163271F1" w:rsidRDefault="163271F1" w:rsidP="578626F2">
      <w:pPr>
        <w:pStyle w:val="Heading2"/>
        <w:rPr>
          <w:rFonts w:hint="eastAsia"/>
        </w:rPr>
      </w:pPr>
    </w:p>
    <w:p w14:paraId="591FF3E7" w14:textId="451F58BE" w:rsidR="163271F1" w:rsidRDefault="163271F1" w:rsidP="578626F2">
      <w:pPr>
        <w:pStyle w:val="Heading2"/>
        <w:rPr>
          <w:rFonts w:hint="eastAsia"/>
        </w:rPr>
      </w:pPr>
    </w:p>
    <w:p w14:paraId="48C60851" w14:textId="77777777" w:rsidR="006E2F68" w:rsidRDefault="006E2F68">
      <w:pPr>
        <w:rPr>
          <w:rFonts w:asciiTheme="majorHAnsi" w:eastAsiaTheme="majorEastAsia" w:hAnsiTheme="majorHAnsi" w:cstheme="majorBidi"/>
          <w:color w:val="0F4761" w:themeColor="accent1" w:themeShade="BF"/>
          <w:sz w:val="32"/>
          <w:szCs w:val="32"/>
        </w:rPr>
      </w:pPr>
      <w:bookmarkStart w:id="0" w:name="_Toc1433267272"/>
      <w:r>
        <w:br w:type="page"/>
      </w:r>
    </w:p>
    <w:p w14:paraId="75FE8982" w14:textId="6779DAA6" w:rsidR="163271F1" w:rsidRDefault="163271F1" w:rsidP="578626F2">
      <w:pPr>
        <w:pStyle w:val="Heading2"/>
        <w:rPr>
          <w:rFonts w:hint="eastAsia"/>
        </w:rPr>
      </w:pPr>
      <w:r>
        <w:lastRenderedPageBreak/>
        <w:t>Lab Overview</w:t>
      </w:r>
      <w:bookmarkEnd w:id="0"/>
      <w:r>
        <w:t xml:space="preserve"> </w:t>
      </w:r>
    </w:p>
    <w:p w14:paraId="71F950EB" w14:textId="69CD5F1B" w:rsidR="1350177D" w:rsidRDefault="1350177D" w:rsidP="578626F2">
      <w:pPr>
        <w:rPr>
          <w:rFonts w:ascii="Aptos" w:eastAsia="Aptos" w:hAnsi="Aptos" w:cs="Aptos"/>
          <w:color w:val="000000" w:themeColor="text1"/>
        </w:rPr>
      </w:pPr>
      <w:r w:rsidRPr="578626F2">
        <w:rPr>
          <w:rFonts w:ascii="Aptos" w:eastAsia="Aptos" w:hAnsi="Aptos" w:cs="Aptos"/>
          <w:color w:val="000000" w:themeColor="text1"/>
        </w:rPr>
        <w:t xml:space="preserve">In this lab you will learn a new implementation method for Adobe Target that will allow </w:t>
      </w:r>
      <w:r w:rsidR="412CAD4E" w:rsidRPr="578626F2">
        <w:rPr>
          <w:rFonts w:ascii="Aptos" w:eastAsia="Aptos" w:hAnsi="Aptos" w:cs="Aptos"/>
          <w:color w:val="000000" w:themeColor="text1"/>
        </w:rPr>
        <w:t>you</w:t>
      </w:r>
      <w:r w:rsidRPr="578626F2">
        <w:rPr>
          <w:rFonts w:ascii="Aptos" w:eastAsia="Aptos" w:hAnsi="Aptos" w:cs="Aptos"/>
          <w:color w:val="000000" w:themeColor="text1"/>
        </w:rPr>
        <w:t xml:space="preserve"> to perform CDN experimentation. This new method will allow </w:t>
      </w:r>
      <w:r w:rsidR="412BF618" w:rsidRPr="578626F2">
        <w:rPr>
          <w:rFonts w:ascii="Aptos" w:eastAsia="Aptos" w:hAnsi="Aptos" w:cs="Aptos"/>
          <w:color w:val="000000" w:themeColor="text1"/>
        </w:rPr>
        <w:t>you</w:t>
      </w:r>
      <w:r w:rsidRPr="578626F2">
        <w:rPr>
          <w:rFonts w:ascii="Aptos" w:eastAsia="Aptos" w:hAnsi="Aptos" w:cs="Aptos"/>
          <w:color w:val="000000" w:themeColor="text1"/>
        </w:rPr>
        <w:t xml:space="preserve"> to create A/B and XT Target activities and perform the </w:t>
      </w:r>
      <w:bookmarkStart w:id="1" w:name="_Int_1LgTZ8wn"/>
      <w:r w:rsidRPr="578626F2">
        <w:rPr>
          <w:rFonts w:ascii="Aptos" w:eastAsia="Aptos" w:hAnsi="Aptos" w:cs="Aptos"/>
          <w:color w:val="000000" w:themeColor="text1"/>
        </w:rPr>
        <w:t>decisioning work</w:t>
      </w:r>
      <w:bookmarkEnd w:id="1"/>
      <w:r w:rsidRPr="578626F2">
        <w:rPr>
          <w:rFonts w:ascii="Aptos" w:eastAsia="Aptos" w:hAnsi="Aptos" w:cs="Aptos"/>
          <w:color w:val="000000" w:themeColor="text1"/>
        </w:rPr>
        <w:t xml:space="preserve"> on </w:t>
      </w:r>
      <w:r w:rsidR="7DA733DD" w:rsidRPr="578626F2">
        <w:rPr>
          <w:rFonts w:ascii="Aptos" w:eastAsia="Aptos" w:hAnsi="Aptos" w:cs="Aptos"/>
          <w:color w:val="000000" w:themeColor="text1"/>
        </w:rPr>
        <w:t>your</w:t>
      </w:r>
      <w:r w:rsidRPr="578626F2">
        <w:rPr>
          <w:rFonts w:ascii="Aptos" w:eastAsia="Aptos" w:hAnsi="Aptos" w:cs="Aptos"/>
          <w:color w:val="000000" w:themeColor="text1"/>
        </w:rPr>
        <w:t xml:space="preserve"> CDN for the fastest possible results.</w:t>
      </w:r>
    </w:p>
    <w:p w14:paraId="039B43E9" w14:textId="45C18131" w:rsidR="578626F2" w:rsidRDefault="578626F2" w:rsidP="578626F2">
      <w:pPr>
        <w:rPr>
          <w:rFonts w:ascii="Aptos" w:eastAsia="Aptos" w:hAnsi="Aptos" w:cs="Aptos"/>
          <w:color w:val="000000" w:themeColor="text1"/>
        </w:rPr>
      </w:pPr>
    </w:p>
    <w:p w14:paraId="70CC5FAC" w14:textId="44C27D43" w:rsidR="5DE300E8" w:rsidRDefault="5DE300E8" w:rsidP="578626F2">
      <w:pPr>
        <w:pStyle w:val="Heading2"/>
        <w:rPr>
          <w:rFonts w:hint="eastAsia"/>
        </w:rPr>
      </w:pPr>
      <w:bookmarkStart w:id="2" w:name="_Toc2095415832"/>
      <w:r>
        <w:t>Key Takeaways</w:t>
      </w:r>
      <w:bookmarkEnd w:id="2"/>
    </w:p>
    <w:p w14:paraId="320E306E" w14:textId="1340E8F8" w:rsidR="4122D076" w:rsidRDefault="4122D076" w:rsidP="19AC4091">
      <w:pPr>
        <w:pStyle w:val="ListParagraph"/>
        <w:numPr>
          <w:ilvl w:val="0"/>
          <w:numId w:val="6"/>
        </w:numPr>
      </w:pPr>
      <w:r>
        <w:t>Understand the different Target im</w:t>
      </w:r>
      <w:r w:rsidR="6E710FB4">
        <w:t xml:space="preserve">plementation methods and how using edge workers can lead to better performance </w:t>
      </w:r>
    </w:p>
    <w:p w14:paraId="2D6530BA" w14:textId="4E66A4DC" w:rsidR="5753DFEF" w:rsidRDefault="5753DFEF" w:rsidP="578626F2">
      <w:pPr>
        <w:pStyle w:val="ListParagraph"/>
        <w:numPr>
          <w:ilvl w:val="0"/>
          <w:numId w:val="6"/>
        </w:numPr>
      </w:pPr>
      <w:r w:rsidRPr="578626F2">
        <w:t>Learn how to</w:t>
      </w:r>
      <w:r w:rsidR="0479778D" w:rsidRPr="578626F2">
        <w:t xml:space="preserve"> create </w:t>
      </w:r>
      <w:r w:rsidR="6442D6BE" w:rsidRPr="578626F2">
        <w:t xml:space="preserve">a Target workspace and </w:t>
      </w:r>
      <w:r w:rsidR="00112C23">
        <w:t>P</w:t>
      </w:r>
      <w:r w:rsidR="6442D6BE" w:rsidRPr="578626F2">
        <w:t xml:space="preserve">roperty that can be used for CDN experimentation </w:t>
      </w:r>
    </w:p>
    <w:p w14:paraId="799AD215" w14:textId="7B9C3A33" w:rsidR="578626F2" w:rsidRDefault="356A263F" w:rsidP="578626F2">
      <w:pPr>
        <w:pStyle w:val="ListParagraph"/>
        <w:numPr>
          <w:ilvl w:val="0"/>
          <w:numId w:val="6"/>
        </w:numPr>
      </w:pPr>
      <w:r>
        <w:t xml:space="preserve">Using the Target </w:t>
      </w:r>
      <w:r w:rsidR="00112C23">
        <w:t>P</w:t>
      </w:r>
      <w:r>
        <w:t>roperties learn how to be selective about which activities are included in your rules bundle</w:t>
      </w:r>
    </w:p>
    <w:p w14:paraId="29EF72F7" w14:textId="0C98ACB3" w:rsidR="00112C23" w:rsidRDefault="00112C23" w:rsidP="578626F2">
      <w:pPr>
        <w:pStyle w:val="ListParagraph"/>
        <w:numPr>
          <w:ilvl w:val="0"/>
          <w:numId w:val="6"/>
        </w:numPr>
      </w:pPr>
      <w:r>
        <w:t>Get familiar with setting up the local environment for development</w:t>
      </w:r>
    </w:p>
    <w:p w14:paraId="35F8B0C6" w14:textId="03623224" w:rsidR="5A66801C" w:rsidRDefault="5A66801C" w:rsidP="19AC4091">
      <w:pPr>
        <w:pStyle w:val="ListParagraph"/>
        <w:numPr>
          <w:ilvl w:val="0"/>
          <w:numId w:val="6"/>
        </w:numPr>
      </w:pPr>
      <w:r>
        <w:t>Get familiar with how to configure an Akamai edge worker for Target experimentation</w:t>
      </w:r>
    </w:p>
    <w:p w14:paraId="2DD7916C" w14:textId="16476B2B" w:rsidR="0F9D65CF" w:rsidRDefault="0F9D65CF" w:rsidP="19AC4091">
      <w:pPr>
        <w:pStyle w:val="ListParagraph"/>
        <w:numPr>
          <w:ilvl w:val="0"/>
          <w:numId w:val="6"/>
        </w:numPr>
      </w:pPr>
      <w:r>
        <w:t>Learn the basics of how to code in the CDN environment</w:t>
      </w:r>
    </w:p>
    <w:p w14:paraId="766529CE" w14:textId="44F1A62B" w:rsidR="578626F2" w:rsidRDefault="578626F2" w:rsidP="578626F2"/>
    <w:p w14:paraId="3EB2EF42" w14:textId="55F30F93" w:rsidR="5DE300E8" w:rsidRDefault="5DE300E8" w:rsidP="578626F2">
      <w:pPr>
        <w:pStyle w:val="Heading2"/>
        <w:rPr>
          <w:rFonts w:hint="eastAsia"/>
        </w:rPr>
      </w:pPr>
      <w:bookmarkStart w:id="3" w:name="_Toc215745875"/>
      <w:r>
        <w:t>Prerequisites</w:t>
      </w:r>
      <w:bookmarkEnd w:id="3"/>
    </w:p>
    <w:p w14:paraId="374D0BE5" w14:textId="7F735730" w:rsidR="578626F2" w:rsidRDefault="7BFF1FE1" w:rsidP="5C33A398">
      <w:pPr>
        <w:pStyle w:val="ListParagraph"/>
        <w:numPr>
          <w:ilvl w:val="0"/>
          <w:numId w:val="57"/>
        </w:numPr>
      </w:pPr>
      <w:r>
        <w:t xml:space="preserve">Adobe Target </w:t>
      </w:r>
      <w:r w:rsidR="3B3CC50A">
        <w:t>with product admin rights for editing workspaces and properties</w:t>
      </w:r>
    </w:p>
    <w:p w14:paraId="78CD13A3" w14:textId="75DC148F" w:rsidR="405683B9" w:rsidRDefault="405683B9" w:rsidP="5C33A398">
      <w:pPr>
        <w:pStyle w:val="ListParagraph"/>
        <w:numPr>
          <w:ilvl w:val="0"/>
          <w:numId w:val="57"/>
        </w:numPr>
      </w:pPr>
      <w:r>
        <w:t>Access to your preferred CDN edge worker environment with the appropriate rights to configure settings</w:t>
      </w:r>
    </w:p>
    <w:p w14:paraId="63482A2D" w14:textId="786078F4" w:rsidR="52627B58" w:rsidRDefault="52627B58" w:rsidP="5C33A398">
      <w:pPr>
        <w:pStyle w:val="ListParagraph"/>
        <w:numPr>
          <w:ilvl w:val="0"/>
          <w:numId w:val="57"/>
        </w:numPr>
      </w:pPr>
      <w:r>
        <w:t>Visual Studio Code software or another development environment of your choice</w:t>
      </w:r>
    </w:p>
    <w:p w14:paraId="7898CDD0" w14:textId="77777777" w:rsidR="006E2F68" w:rsidRDefault="006E2F68">
      <w:pPr>
        <w:rPr>
          <w:rFonts w:asciiTheme="majorHAnsi" w:eastAsiaTheme="majorEastAsia" w:hAnsiTheme="majorHAnsi" w:cstheme="majorBidi"/>
          <w:color w:val="0F4761" w:themeColor="accent1" w:themeShade="BF"/>
          <w:sz w:val="32"/>
          <w:szCs w:val="32"/>
        </w:rPr>
      </w:pPr>
      <w:bookmarkStart w:id="4" w:name="_Toc1732672058"/>
      <w:r>
        <w:br w:type="page"/>
      </w:r>
    </w:p>
    <w:p w14:paraId="0EF20ED2" w14:textId="141A2801" w:rsidR="00540388" w:rsidRDefault="00540388" w:rsidP="00540388">
      <w:pPr>
        <w:pStyle w:val="Heading2"/>
        <w:rPr>
          <w:rFonts w:hint="eastAsia"/>
        </w:rPr>
      </w:pPr>
      <w:r>
        <w:lastRenderedPageBreak/>
        <w:t xml:space="preserve">Part 1: </w:t>
      </w:r>
      <w:r w:rsidR="54414C18">
        <w:t>Create</w:t>
      </w:r>
      <w:r>
        <w:t xml:space="preserve"> </w:t>
      </w:r>
      <w:r w:rsidR="78964ADB">
        <w:t>O</w:t>
      </w:r>
      <w:r w:rsidR="56B9F118">
        <w:t>n-Device Decisioning (</w:t>
      </w:r>
      <w:r>
        <w:t>ODD</w:t>
      </w:r>
      <w:r w:rsidR="56B9F118">
        <w:t>)</w:t>
      </w:r>
      <w:r>
        <w:t xml:space="preserve"> activities in Target</w:t>
      </w:r>
      <w:r w:rsidR="0FC0B054">
        <w:t xml:space="preserve"> and </w:t>
      </w:r>
      <w:r w:rsidR="002D4F03">
        <w:t>assign</w:t>
      </w:r>
      <w:r w:rsidR="0FC0B054">
        <w:t xml:space="preserve"> it to CDN experimentation property</w:t>
      </w:r>
      <w:bookmarkEnd w:id="4"/>
    </w:p>
    <w:p w14:paraId="772F4E93" w14:textId="31892728" w:rsidR="00540388" w:rsidRDefault="00540388" w:rsidP="00123C2B">
      <w:r w:rsidRPr="00540388">
        <w:rPr>
          <w:b/>
        </w:rPr>
        <w:t>Section overview:</w:t>
      </w:r>
      <w:r>
        <w:t xml:space="preserve"> </w:t>
      </w:r>
      <w:r w:rsidR="00123C2B" w:rsidRPr="00123C2B">
        <w:rPr>
          <w:lang w:val="en-GB"/>
        </w:rPr>
        <w:t>In this section, we'll start by reviewing the On-device decisioning features available in Adobe Target. Next, we'll create a CDN Experimentation Target Workspace in the Experience Cloud Admin Console. Then, using the provided lab user credentials, we will create an A/B Target test that will be applied on the lab test website.</w:t>
      </w:r>
      <w:r w:rsidR="00123C2B" w:rsidRPr="00123C2B" w:rsidDel="00123C2B">
        <w:t xml:space="preserve"> </w:t>
      </w:r>
      <w:r>
        <w:t xml:space="preserve">Intro: </w:t>
      </w:r>
      <w:r w:rsidR="78964ADB">
        <w:t>O</w:t>
      </w:r>
      <w:r w:rsidR="777FE8E3">
        <w:t>DD</w:t>
      </w:r>
      <w:r>
        <w:t xml:space="preserve"> in </w:t>
      </w:r>
      <w:r w:rsidR="00044DE6">
        <w:t xml:space="preserve">Adobe </w:t>
      </w:r>
      <w:r>
        <w:t>Target</w:t>
      </w:r>
    </w:p>
    <w:p w14:paraId="4AB57774" w14:textId="7025CCC0" w:rsidR="29231C61" w:rsidRDefault="29231C61"/>
    <w:p w14:paraId="02556387" w14:textId="77777777" w:rsidR="00540388" w:rsidRPr="00540388" w:rsidRDefault="00540388" w:rsidP="578626F2">
      <w:pPr>
        <w:pStyle w:val="ListParagraph"/>
        <w:numPr>
          <w:ilvl w:val="0"/>
          <w:numId w:val="5"/>
        </w:numPr>
      </w:pPr>
      <w:r w:rsidRPr="00540388">
        <w:rPr>
          <w:lang w:val="en-GB"/>
        </w:rPr>
        <w:t>Enables near-zero latency content delivery by performing in-memory decisioning on the device it operates on.</w:t>
      </w:r>
    </w:p>
    <w:p w14:paraId="20D7E153" w14:textId="55AB6F84" w:rsidR="00540388" w:rsidRPr="00540388" w:rsidRDefault="00540388" w:rsidP="578626F2">
      <w:pPr>
        <w:pStyle w:val="ListParagraph"/>
        <w:numPr>
          <w:ilvl w:val="0"/>
          <w:numId w:val="5"/>
        </w:numPr>
      </w:pPr>
      <w:r w:rsidRPr="00540388">
        <w:rPr>
          <w:lang w:val="en-GB"/>
        </w:rPr>
        <w:t xml:space="preserve">Caches A/B Test and Experience Targeting (XT) </w:t>
      </w:r>
      <w:r w:rsidR="0062721F">
        <w:rPr>
          <w:lang w:val="en-GB"/>
        </w:rPr>
        <w:t>activity</w:t>
      </w:r>
      <w:r w:rsidR="0062721F" w:rsidRPr="00540388">
        <w:rPr>
          <w:lang w:val="en-GB"/>
        </w:rPr>
        <w:t xml:space="preserve"> </w:t>
      </w:r>
      <w:commentRangeStart w:id="5"/>
      <w:commentRangeEnd w:id="5"/>
      <w:r>
        <w:commentReference w:id="5"/>
      </w:r>
      <w:r w:rsidRPr="00540388">
        <w:rPr>
          <w:lang w:val="en-GB"/>
        </w:rPr>
        <w:t>data</w:t>
      </w:r>
    </w:p>
    <w:p w14:paraId="3B9EE06D" w14:textId="1EB6CDB0" w:rsidR="00540388" w:rsidRPr="00540388" w:rsidRDefault="00540388" w:rsidP="00B907CB">
      <w:pPr>
        <w:pStyle w:val="ListParagraph"/>
        <w:numPr>
          <w:ilvl w:val="0"/>
          <w:numId w:val="5"/>
        </w:numPr>
      </w:pPr>
      <w:r w:rsidRPr="00540388">
        <w:rPr>
          <w:lang w:val="en-GB"/>
        </w:rPr>
        <w:t xml:space="preserve">Requires a rules artifact </w:t>
      </w:r>
    </w:p>
    <w:p w14:paraId="7781EDE3" w14:textId="509B609E" w:rsidR="00540388" w:rsidRDefault="00540388" w:rsidP="00540388"/>
    <w:p w14:paraId="21EB57A2" w14:textId="52B20966" w:rsidR="78D24532" w:rsidRDefault="6BC05296" w:rsidP="4B59B297">
      <w:pPr>
        <w:pStyle w:val="Heading3"/>
        <w:rPr>
          <w:rFonts w:hint="eastAsia"/>
        </w:rPr>
      </w:pPr>
      <w:bookmarkStart w:id="6" w:name="_Toc1786957727"/>
      <w:commentRangeStart w:id="7"/>
      <w:commentRangeStart w:id="8"/>
      <w:r>
        <w:t xml:space="preserve">Exercise 1: Create </w:t>
      </w:r>
      <w:r w:rsidR="3B67B809">
        <w:t>a</w:t>
      </w:r>
      <w:r>
        <w:t xml:space="preserve"> CDN Experimentation Target property</w:t>
      </w:r>
      <w:commentRangeEnd w:id="7"/>
      <w:r>
        <w:rPr>
          <w:rStyle w:val="CommentReference"/>
        </w:rPr>
        <w:commentReference w:id="7"/>
      </w:r>
      <w:commentRangeEnd w:id="8"/>
      <w:r>
        <w:rPr>
          <w:rStyle w:val="CommentReference"/>
        </w:rPr>
        <w:commentReference w:id="8"/>
      </w:r>
      <w:r>
        <w:t xml:space="preserve"> for optimizing the ODD rules package size (preconfigured)</w:t>
      </w:r>
      <w:bookmarkEnd w:id="6"/>
    </w:p>
    <w:p w14:paraId="33F9DFE5" w14:textId="33F52C8A" w:rsidR="71BD9368" w:rsidRDefault="71BD9368" w:rsidP="71BD9368"/>
    <w:p w14:paraId="5B1A53C4" w14:textId="7532CC1E" w:rsidR="6BC05296" w:rsidRDefault="6BC05296">
      <w:r w:rsidRPr="71BD9368">
        <w:rPr>
          <w:b/>
          <w:bCs/>
        </w:rPr>
        <w:t xml:space="preserve">Step </w:t>
      </w:r>
      <w:r w:rsidR="5077B1D8" w:rsidRPr="71BD9368">
        <w:rPr>
          <w:b/>
          <w:bCs/>
        </w:rPr>
        <w:t>1</w:t>
      </w:r>
      <w:r w:rsidRPr="71BD9368">
        <w:rPr>
          <w:b/>
          <w:bCs/>
        </w:rPr>
        <w:t xml:space="preserve"> </w:t>
      </w:r>
      <w:r w:rsidRPr="71BD9368">
        <w:rPr>
          <w:rFonts w:eastAsiaTheme="minorEastAsia"/>
          <w:b/>
          <w:bCs/>
        </w:rPr>
        <w:t>[preconfigured on the lab machines]</w:t>
      </w:r>
      <w:r w:rsidRPr="71BD9368">
        <w:rPr>
          <w:b/>
          <w:bCs/>
        </w:rPr>
        <w:t>:</w:t>
      </w:r>
      <w:r>
        <w:t xml:space="preserve"> </w:t>
      </w:r>
      <w:r w:rsidR="74F17C43">
        <w:t>Confirm the</w:t>
      </w:r>
      <w:r w:rsidR="4C404B37">
        <w:t xml:space="preserve"> user</w:t>
      </w:r>
      <w:commentRangeStart w:id="9"/>
      <w:commentRangeStart w:id="10"/>
      <w:r>
        <w:t xml:space="preserve"> Product Role</w:t>
      </w:r>
      <w:r w:rsidR="342E33C4">
        <w:t xml:space="preserve"> for</w:t>
      </w:r>
      <w:r w:rsidR="3E7302D5">
        <w:t xml:space="preserve"> the</w:t>
      </w:r>
      <w:r w:rsidR="342E33C4">
        <w:t xml:space="preserve"> workspace is set</w:t>
      </w:r>
      <w:r>
        <w:t xml:space="preserve"> to Approver and Save</w:t>
      </w:r>
      <w:commentRangeEnd w:id="9"/>
      <w:r>
        <w:rPr>
          <w:rStyle w:val="CommentReference"/>
        </w:rPr>
        <w:commentReference w:id="9"/>
      </w:r>
      <w:commentRangeEnd w:id="10"/>
      <w:r>
        <w:rPr>
          <w:rStyle w:val="CommentReference"/>
        </w:rPr>
        <w:commentReference w:id="10"/>
      </w:r>
    </w:p>
    <w:p w14:paraId="1074EB75" w14:textId="7A509C02" w:rsidR="4B59B297" w:rsidRDefault="4B59B297"/>
    <w:p w14:paraId="257F00CF" w14:textId="412B0F49" w:rsidR="6BC05296" w:rsidRDefault="6BC05296">
      <w:r>
        <w:rPr>
          <w:noProof/>
        </w:rPr>
        <w:drawing>
          <wp:inline distT="0" distB="0" distL="0" distR="0" wp14:anchorId="2E39C445" wp14:editId="799C3C58">
            <wp:extent cx="4756150" cy="3015130"/>
            <wp:effectExtent l="25400" t="25400" r="82550" b="83820"/>
            <wp:docPr id="1017117815" name="Picture 182417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170583"/>
                    <pic:cNvPicPr/>
                  </pic:nvPicPr>
                  <pic:blipFill>
                    <a:blip r:embed="rId13">
                      <a:extLst>
                        <a:ext uri="{28A0092B-C50C-407E-A947-70E740481C1C}">
                          <a14:useLocalDpi xmlns:a14="http://schemas.microsoft.com/office/drawing/2010/main" val="0"/>
                        </a:ext>
                      </a:extLst>
                    </a:blip>
                    <a:stretch>
                      <a:fillRect/>
                    </a:stretch>
                  </pic:blipFill>
                  <pic:spPr>
                    <a:xfrm>
                      <a:off x="0" y="0"/>
                      <a:ext cx="4756150" cy="3015130"/>
                    </a:xfrm>
                    <a:prstGeom prst="rect">
                      <a:avLst/>
                    </a:prstGeom>
                    <a:effectLst>
                      <a:outerShdw blurRad="50800" dist="38100" dir="2700000" algn="tl" rotWithShape="0">
                        <a:prstClr val="black">
                          <a:alpha val="40000"/>
                        </a:prstClr>
                      </a:outerShdw>
                    </a:effectLst>
                  </pic:spPr>
                </pic:pic>
              </a:graphicData>
            </a:graphic>
          </wp:inline>
        </w:drawing>
      </w:r>
    </w:p>
    <w:p w14:paraId="6FE322E8" w14:textId="77777777" w:rsidR="4B59B297" w:rsidRDefault="4B59B297"/>
    <w:p w14:paraId="16E2EFA5" w14:textId="77777777" w:rsidR="6BC05296" w:rsidRDefault="6BC05296">
      <w:r>
        <w:br w:type="page"/>
      </w:r>
    </w:p>
    <w:p w14:paraId="5C261EEB" w14:textId="7ACFF291" w:rsidR="6BC05296" w:rsidRDefault="6BC05296">
      <w:r w:rsidRPr="71BD9368">
        <w:rPr>
          <w:b/>
          <w:bCs/>
        </w:rPr>
        <w:lastRenderedPageBreak/>
        <w:t xml:space="preserve">Step </w:t>
      </w:r>
      <w:r w:rsidR="27A7A289" w:rsidRPr="71BD9368">
        <w:rPr>
          <w:b/>
          <w:bCs/>
        </w:rPr>
        <w:t>2</w:t>
      </w:r>
      <w:r w:rsidRPr="71BD9368">
        <w:rPr>
          <w:b/>
          <w:bCs/>
        </w:rPr>
        <w:t xml:space="preserve"> </w:t>
      </w:r>
      <w:r w:rsidRPr="71BD9368">
        <w:rPr>
          <w:rFonts w:eastAsiaTheme="minorEastAsia"/>
          <w:b/>
          <w:bCs/>
        </w:rPr>
        <w:t>[preconfigured on the lab machines]</w:t>
      </w:r>
      <w:r w:rsidRPr="71BD9368">
        <w:rPr>
          <w:b/>
          <w:bCs/>
        </w:rPr>
        <w:t>:</w:t>
      </w:r>
      <w:r>
        <w:t xml:space="preserve"> </w:t>
      </w:r>
      <w:r w:rsidR="05D82E15">
        <w:t>I</w:t>
      </w:r>
      <w:commentRangeStart w:id="11"/>
      <w:r>
        <w:t>n the Target UI</w:t>
      </w:r>
      <w:commentRangeEnd w:id="11"/>
      <w:r>
        <w:rPr>
          <w:rStyle w:val="CommentReference"/>
        </w:rPr>
        <w:commentReference w:id="11"/>
      </w:r>
      <w:r>
        <w:t xml:space="preserve"> navigate to the </w:t>
      </w:r>
      <w:r w:rsidRPr="71BD9368">
        <w:rPr>
          <w:b/>
          <w:bCs/>
        </w:rPr>
        <w:t>Administration/Properties</w:t>
      </w:r>
      <w:r>
        <w:t xml:space="preserve"> section and click on Create Property button</w:t>
      </w:r>
    </w:p>
    <w:p w14:paraId="1D5C66C6" w14:textId="7D73F871" w:rsidR="4B59B297" w:rsidRDefault="4B59B297"/>
    <w:p w14:paraId="07BA0A95" w14:textId="5020FDCA" w:rsidR="6BC05296" w:rsidRDefault="6BC05296">
      <w:r>
        <w:rPr>
          <w:noProof/>
        </w:rPr>
        <w:drawing>
          <wp:inline distT="0" distB="0" distL="0" distR="0" wp14:anchorId="6D4F1B12" wp14:editId="7D1AC70E">
            <wp:extent cx="5724524" cy="1666875"/>
            <wp:effectExtent l="25400" t="25400" r="92710" b="85725"/>
            <wp:docPr id="1099470751" name="Picture 35288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882805"/>
                    <pic:cNvPicPr/>
                  </pic:nvPicPr>
                  <pic:blipFill>
                    <a:blip r:embed="rId14">
                      <a:extLst>
                        <a:ext uri="{28A0092B-C50C-407E-A947-70E740481C1C}">
                          <a14:useLocalDpi xmlns:a14="http://schemas.microsoft.com/office/drawing/2010/main" val="0"/>
                        </a:ext>
                      </a:extLst>
                    </a:blip>
                    <a:stretch>
                      <a:fillRect/>
                    </a:stretch>
                  </pic:blipFill>
                  <pic:spPr>
                    <a:xfrm>
                      <a:off x="0" y="0"/>
                      <a:ext cx="5724524" cy="1666875"/>
                    </a:xfrm>
                    <a:prstGeom prst="rect">
                      <a:avLst/>
                    </a:prstGeom>
                    <a:effectLst>
                      <a:outerShdw blurRad="50800" dist="38100" dir="2700000" algn="tl" rotWithShape="0">
                        <a:prstClr val="black">
                          <a:alpha val="40000"/>
                        </a:prstClr>
                      </a:outerShdw>
                    </a:effectLst>
                  </pic:spPr>
                </pic:pic>
              </a:graphicData>
            </a:graphic>
          </wp:inline>
        </w:drawing>
      </w:r>
    </w:p>
    <w:p w14:paraId="113D854D" w14:textId="7CC1D1E7" w:rsidR="6090E283" w:rsidRDefault="6BC05296">
      <w:commentRangeStart w:id="12"/>
      <w:commentRangeStart w:id="13"/>
      <w:r w:rsidRPr="7DEB2E6B">
        <w:rPr>
          <w:b/>
          <w:bCs/>
        </w:rPr>
        <w:t xml:space="preserve">Step </w:t>
      </w:r>
      <w:r w:rsidR="343466DD" w:rsidRPr="7DEB2E6B">
        <w:rPr>
          <w:b/>
          <w:bCs/>
        </w:rPr>
        <w:t>3</w:t>
      </w:r>
      <w:r w:rsidRPr="7DEB2E6B">
        <w:rPr>
          <w:b/>
          <w:bCs/>
        </w:rPr>
        <w:t xml:space="preserve"> </w:t>
      </w:r>
      <w:r w:rsidRPr="7DEB2E6B">
        <w:rPr>
          <w:rFonts w:eastAsiaTheme="minorEastAsia"/>
          <w:b/>
          <w:bCs/>
        </w:rPr>
        <w:t>[preconfigured on the lab machines]</w:t>
      </w:r>
      <w:r w:rsidRPr="7DEB2E6B">
        <w:rPr>
          <w:b/>
          <w:bCs/>
        </w:rPr>
        <w:t>:</w:t>
      </w:r>
      <w:r>
        <w:t xml:space="preserve"> Edit the properties details (</w:t>
      </w:r>
      <w:r w:rsidR="639CCCCC">
        <w:t xml:space="preserve">your property will have the </w:t>
      </w:r>
      <w:r>
        <w:t xml:space="preserve">lab and seat number in the name </w:t>
      </w:r>
      <w:proofErr w:type="spellStart"/>
      <w:r>
        <w:t>e.g</w:t>
      </w:r>
      <w:proofErr w:type="spellEnd"/>
      <w:r>
        <w:t>: L537+##) and click Save</w:t>
      </w:r>
      <w:commentRangeEnd w:id="12"/>
      <w:r>
        <w:rPr>
          <w:rStyle w:val="CommentReference"/>
        </w:rPr>
        <w:commentReference w:id="12"/>
      </w:r>
      <w:commentRangeEnd w:id="13"/>
      <w:r>
        <w:rPr>
          <w:rStyle w:val="CommentReference"/>
        </w:rPr>
        <w:commentReference w:id="13"/>
      </w:r>
    </w:p>
    <w:p w14:paraId="70A45E85" w14:textId="4740E48C" w:rsidR="4B59B297" w:rsidRDefault="4B59B297"/>
    <w:p w14:paraId="56D00287" w14:textId="1FD4ADF8" w:rsidR="6BC05296" w:rsidRDefault="6BC05296">
      <w:r>
        <w:rPr>
          <w:noProof/>
        </w:rPr>
        <w:drawing>
          <wp:inline distT="0" distB="0" distL="0" distR="0" wp14:anchorId="5199DB12" wp14:editId="6522F551">
            <wp:extent cx="3686176" cy="3754900"/>
            <wp:effectExtent l="25400" t="25400" r="85725" b="93345"/>
            <wp:docPr id="237444004" name="Picture 190828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285521"/>
                    <pic:cNvPicPr/>
                  </pic:nvPicPr>
                  <pic:blipFill>
                    <a:blip r:embed="rId15">
                      <a:extLst>
                        <a:ext uri="{28A0092B-C50C-407E-A947-70E740481C1C}">
                          <a14:useLocalDpi xmlns:a14="http://schemas.microsoft.com/office/drawing/2010/main" val="0"/>
                        </a:ext>
                      </a:extLst>
                    </a:blip>
                    <a:stretch>
                      <a:fillRect/>
                    </a:stretch>
                  </pic:blipFill>
                  <pic:spPr>
                    <a:xfrm>
                      <a:off x="0" y="0"/>
                      <a:ext cx="3686176" cy="3754900"/>
                    </a:xfrm>
                    <a:prstGeom prst="rect">
                      <a:avLst/>
                    </a:prstGeom>
                    <a:effectLst>
                      <a:outerShdw blurRad="50800" dist="38100" dir="2700000" algn="tl" rotWithShape="0">
                        <a:prstClr val="black">
                          <a:alpha val="40000"/>
                        </a:prstClr>
                      </a:outerShdw>
                    </a:effectLst>
                  </pic:spPr>
                </pic:pic>
              </a:graphicData>
            </a:graphic>
          </wp:inline>
        </w:drawing>
      </w:r>
    </w:p>
    <w:p w14:paraId="7BFA849F" w14:textId="77777777" w:rsidR="4B59B297" w:rsidRDefault="4B59B297"/>
    <w:p w14:paraId="2FC5F769" w14:textId="534DD4D5" w:rsidR="4B59B297" w:rsidRDefault="4B59B297"/>
    <w:p w14:paraId="63501A3D" w14:textId="77777777" w:rsidR="4B59B297" w:rsidRDefault="4B59B297" w:rsidP="4B59B297">
      <w:pPr>
        <w:rPr>
          <w:lang w:val="en-GB"/>
        </w:rPr>
      </w:pPr>
    </w:p>
    <w:p w14:paraId="79BDE835" w14:textId="5650AC01" w:rsidR="4B59B297" w:rsidRDefault="4B59B297" w:rsidP="4B59B297">
      <w:pPr>
        <w:rPr>
          <w:lang w:val="en-GB"/>
        </w:rPr>
      </w:pPr>
    </w:p>
    <w:p w14:paraId="2EE10E9E" w14:textId="400A0066" w:rsidR="4B59B297" w:rsidRDefault="4B59B297" w:rsidP="4B59B297">
      <w:pPr>
        <w:rPr>
          <w:lang w:val="en-GB"/>
        </w:rPr>
      </w:pPr>
    </w:p>
    <w:p w14:paraId="1995EFFD" w14:textId="687C651A" w:rsidR="4B59B297" w:rsidRDefault="4B59B297" w:rsidP="4B59B297">
      <w:pPr>
        <w:rPr>
          <w:lang w:val="en-GB"/>
        </w:rPr>
      </w:pPr>
    </w:p>
    <w:p w14:paraId="77B912C7" w14:textId="77777777" w:rsidR="4B59B297" w:rsidRDefault="4B59B297" w:rsidP="4B59B297">
      <w:pPr>
        <w:rPr>
          <w:lang w:val="en-GB"/>
        </w:rPr>
      </w:pPr>
    </w:p>
    <w:p w14:paraId="03868AD4" w14:textId="438A3DD9" w:rsidR="71BD9368" w:rsidRDefault="71BD9368" w:rsidP="71BD9368">
      <w:pPr>
        <w:rPr>
          <w:lang w:val="en-GB"/>
        </w:rPr>
      </w:pPr>
    </w:p>
    <w:p w14:paraId="2B0688A3" w14:textId="77777777" w:rsidR="00700A51" w:rsidRDefault="00700A51">
      <w:pPr>
        <w:rPr>
          <w:b/>
          <w:bCs/>
        </w:rPr>
      </w:pPr>
      <w:r>
        <w:rPr>
          <w:b/>
          <w:bCs/>
        </w:rPr>
        <w:br w:type="page"/>
      </w:r>
    </w:p>
    <w:p w14:paraId="09337C8C" w14:textId="401309FD" w:rsidR="4B59B297" w:rsidRPr="00B93DC5" w:rsidRDefault="5FD4DFCB">
      <w:pPr>
        <w:rPr>
          <w:lang w:val="en-GB"/>
        </w:rPr>
      </w:pPr>
      <w:r w:rsidRPr="71BD9368">
        <w:rPr>
          <w:b/>
          <w:bCs/>
        </w:rPr>
        <w:lastRenderedPageBreak/>
        <w:t xml:space="preserve">Step </w:t>
      </w:r>
      <w:r w:rsidR="63DEC83E" w:rsidRPr="71BD9368">
        <w:rPr>
          <w:b/>
          <w:bCs/>
        </w:rPr>
        <w:t>4</w:t>
      </w:r>
      <w:r w:rsidR="6499FA23" w:rsidRPr="71BD9368">
        <w:rPr>
          <w:b/>
          <w:bCs/>
        </w:rPr>
        <w:t xml:space="preserve"> </w:t>
      </w:r>
      <w:r w:rsidR="6499FA23" w:rsidRPr="71BD9368">
        <w:rPr>
          <w:rFonts w:eastAsiaTheme="minorEastAsia"/>
          <w:b/>
          <w:bCs/>
        </w:rPr>
        <w:t>[preconfigured on the lab machines]</w:t>
      </w:r>
      <w:r w:rsidRPr="71BD9368">
        <w:rPr>
          <w:b/>
          <w:bCs/>
        </w:rPr>
        <w:t>:</w:t>
      </w:r>
      <w:r>
        <w:t xml:space="preserve"> </w:t>
      </w:r>
      <w:r w:rsidR="7B4CA74D" w:rsidRPr="71BD9368">
        <w:rPr>
          <w:lang w:val="en-GB"/>
        </w:rPr>
        <w:t>Confirm</w:t>
      </w:r>
      <w:r w:rsidRPr="71BD9368">
        <w:rPr>
          <w:lang w:val="en-GB"/>
        </w:rPr>
        <w:t xml:space="preserve"> the on-device decisioning setting is toggled on; this allows us to use the activities for On-Device Decisioning</w:t>
      </w:r>
    </w:p>
    <w:p w14:paraId="42AFDD9B" w14:textId="29085985" w:rsidR="4B59B297" w:rsidRDefault="4B59B297" w:rsidP="4B59B297">
      <w:pPr>
        <w:rPr>
          <w:lang w:val="en-GB"/>
        </w:rPr>
      </w:pPr>
    </w:p>
    <w:p w14:paraId="62DD3924" w14:textId="716D6717" w:rsidR="4B59B297" w:rsidRDefault="5FD4DFCB">
      <w:r>
        <w:rPr>
          <w:noProof/>
        </w:rPr>
        <w:drawing>
          <wp:inline distT="0" distB="0" distL="0" distR="0" wp14:anchorId="15C02473" wp14:editId="5D68A744">
            <wp:extent cx="5829298" cy="1629488"/>
            <wp:effectExtent l="25400" t="25400" r="89535" b="85090"/>
            <wp:docPr id="1340742469" name="Picture 142747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4702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9298" cy="1629488"/>
                    </a:xfrm>
                    <a:prstGeom prst="rect">
                      <a:avLst/>
                    </a:prstGeom>
                    <a:effectLst>
                      <a:outerShdw blurRad="50800" dist="38100" dir="2700000" algn="tl" rotWithShape="0">
                        <a:prstClr val="black">
                          <a:alpha val="40000"/>
                        </a:prstClr>
                      </a:outerShdw>
                    </a:effectLst>
                  </pic:spPr>
                </pic:pic>
              </a:graphicData>
            </a:graphic>
          </wp:inline>
        </w:drawing>
      </w:r>
    </w:p>
    <w:p w14:paraId="221EF0A1" w14:textId="6E229360" w:rsidR="4B59B297" w:rsidRDefault="4B59B297"/>
    <w:p w14:paraId="63AD6C53" w14:textId="1DA28AEE" w:rsidR="6BC05296" w:rsidRDefault="6BC05296">
      <w:r w:rsidRPr="71BD9368">
        <w:rPr>
          <w:b/>
          <w:bCs/>
        </w:rPr>
        <w:t xml:space="preserve">Step </w:t>
      </w:r>
      <w:r w:rsidR="1018C2AA" w:rsidRPr="71BD9368">
        <w:rPr>
          <w:b/>
          <w:bCs/>
        </w:rPr>
        <w:t>5</w:t>
      </w:r>
      <w:r w:rsidRPr="71BD9368">
        <w:rPr>
          <w:b/>
          <w:bCs/>
        </w:rPr>
        <w:t xml:space="preserve"> </w:t>
      </w:r>
      <w:r w:rsidRPr="71BD9368">
        <w:rPr>
          <w:rFonts w:eastAsiaTheme="minorEastAsia"/>
          <w:b/>
          <w:bCs/>
        </w:rPr>
        <w:t>[preconfigured on the lab machines]</w:t>
      </w:r>
      <w:r w:rsidRPr="71BD9368">
        <w:rPr>
          <w:b/>
          <w:bCs/>
        </w:rPr>
        <w:t>:</w:t>
      </w:r>
      <w:r>
        <w:t xml:space="preserve"> </w:t>
      </w:r>
      <w:commentRangeStart w:id="14"/>
      <w:r>
        <w:t xml:space="preserve">Navigate back to the </w:t>
      </w:r>
      <w:r w:rsidRPr="00AE17AD">
        <w:rPr>
          <w:b/>
          <w:bCs/>
        </w:rPr>
        <w:t>Admin Console/Adobe Target/</w:t>
      </w:r>
      <w:r w:rsidR="00AE17AD" w:rsidRPr="00AE17AD">
        <w:rPr>
          <w:b/>
          <w:bCs/>
        </w:rPr>
        <w:t>Default Workspace</w:t>
      </w:r>
      <w:r>
        <w:t xml:space="preserve"> profile settings and edit the Profile Permissions</w:t>
      </w:r>
      <w:commentRangeEnd w:id="14"/>
      <w:r>
        <w:rPr>
          <w:rStyle w:val="CommentReference"/>
        </w:rPr>
        <w:commentReference w:id="14"/>
      </w:r>
      <w:r>
        <w:t xml:space="preserve"> by clicking on the pencil icon next to </w:t>
      </w:r>
      <w:r w:rsidR="00686BF6">
        <w:t>“</w:t>
      </w:r>
      <w:r w:rsidRPr="00686BF6">
        <w:rPr>
          <w:b/>
          <w:bCs/>
        </w:rPr>
        <w:t>Web</w:t>
      </w:r>
      <w:r w:rsidR="00686BF6">
        <w:rPr>
          <w:b/>
          <w:bCs/>
        </w:rPr>
        <w:t>”</w:t>
      </w:r>
      <w:r>
        <w:t xml:space="preserve"> under </w:t>
      </w:r>
      <w:r w:rsidRPr="00686BF6">
        <w:rPr>
          <w:b/>
          <w:bCs/>
        </w:rPr>
        <w:t>“</w:t>
      </w:r>
      <w:r w:rsidR="00AE17AD" w:rsidRPr="00686BF6">
        <w:rPr>
          <w:b/>
          <w:bCs/>
        </w:rPr>
        <w:t>Permissions</w:t>
      </w:r>
      <w:r w:rsidRPr="00686BF6">
        <w:rPr>
          <w:b/>
          <w:bCs/>
        </w:rPr>
        <w:t xml:space="preserve"> Access”</w:t>
      </w:r>
    </w:p>
    <w:p w14:paraId="0D04F0A3" w14:textId="5B2FC781" w:rsidR="4B59B297" w:rsidRDefault="4B59B297"/>
    <w:p w14:paraId="639A329D" w14:textId="3D0B096D" w:rsidR="6BC05296" w:rsidRDefault="00AE17AD">
      <w:r>
        <w:rPr>
          <w:noProof/>
          <w:lang w:val="en-GB"/>
        </w:rPr>
        <mc:AlternateContent>
          <mc:Choice Requires="wps">
            <w:drawing>
              <wp:anchor distT="0" distB="0" distL="114300" distR="114300" simplePos="0" relativeHeight="251658266" behindDoc="0" locked="0" layoutInCell="1" allowOverlap="1" wp14:anchorId="6359490C" wp14:editId="0606DE93">
                <wp:simplePos x="0" y="0"/>
                <wp:positionH relativeFrom="column">
                  <wp:posOffset>2531532</wp:posOffset>
                </wp:positionH>
                <wp:positionV relativeFrom="paragraph">
                  <wp:posOffset>1890395</wp:posOffset>
                </wp:positionV>
                <wp:extent cx="171027" cy="173567"/>
                <wp:effectExtent l="12700" t="12700" r="6985" b="17145"/>
                <wp:wrapNone/>
                <wp:docPr id="62825314" name="Rounded Rectangle 1"/>
                <wp:cNvGraphicFramePr/>
                <a:graphic xmlns:a="http://schemas.openxmlformats.org/drawingml/2006/main">
                  <a:graphicData uri="http://schemas.microsoft.com/office/word/2010/wordprocessingShape">
                    <wps:wsp>
                      <wps:cNvSpPr/>
                      <wps:spPr>
                        <a:xfrm>
                          <a:off x="0" y="0"/>
                          <a:ext cx="171027" cy="173567"/>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oundrect w14:anchorId="6A7A4877" id="Rounded Rectangle 1" o:spid="_x0000_s1026" style="position:absolute;margin-left:199.35pt;margin-top:148.85pt;width:13.45pt;height:13.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MVLHgIAAHAEAAAOAAAAZHJzL2Uyb0RvYy54bWysVNuO0zAQfUfiHyy/01xoN0vVdIVYFSGt&#13;&#10;oNqFD3Adu7FwPMZ2m/bvGTtpWsE+IfLg2Jk5M+eMZ7J6OHWaHIXzCkxNi1lOiTAcGmX2Nf3xffPu&#13;&#10;nhIfmGmYBiNqehaePqzfvln1dilKaEE3whEMYvyytzVtQ7DLLPO8FR3zM7DCoFGC61jAo9tnjWM9&#13;&#10;Ru90Vub5XdaDa6wDLrzHr4+Dka5TfCkFD9+k9CIQXVPkFtLq0rqLa7ZeseXeMdsqPtJg/8CiY8pg&#13;&#10;0inUIwuMHJz6K1SnuAMPMsw4dBlIqbhIGlBNkf+h5qVlViQtWBxvpzL5/xeWfz2+2K3DMvTWLz1u&#13;&#10;o4qTdF18Iz9ySsU6T8USp0A4fiyqIi8rSjiaiur94q6KxcyuYOt8+CygI3FTUwcH0zzjhaQ6seOT&#13;&#10;D4P/xS8mNLBRWqdL0Yb0NS3vF9UiITxo1URr9PNuv/ukHTkyvNfNJsdnzH7jhly0QUpXZWkXzlrE&#13;&#10;GNo8C0lUg1rKIUNsOjGFZZwLE+7GuMk7wiRSmIDFa0AdihE0+kaYSM04AfMROOoYOhJHBnv00pdI&#13;&#10;fwKlxGDChO+UAfda8ubnlHzwvxRgkB0rsIPmvHXEW75ReDVPzIctc9j2mLzHUaip/3VgTlCivxjs&#13;&#10;tQ/FfB5nJx3mi6rEg7u17G4tzPAWUA8PAz8DHw8BpEq3fU0/0sK2Tk0zjmCcm9tz8rr+KNa/AQAA&#13;&#10;//8DAFBLAwQUAAYACAAAACEAOwKFouMAAAAQAQAADwAAAGRycy9kb3ducmV2LnhtbExPTU/DMAy9&#13;&#10;I/EfIiNxYykdW9eu6YQG3NAkBocd08ZrOxqnarKu8OsxJ7hYtt7z+8g3k+3EiINvHSm4n0UgkCpn&#13;&#10;WqoVfLy/3K1A+KDJ6M4RKvhCD5vi+irXmXEXesNxH2rBIuQzraAJoc+k9FWDVvuZ65EYO7rB6sDn&#13;&#10;UEsz6AuL207GUbSUVrfEDo3ucdtg9bk/WwXf0cHuEsI63T7Px+PJ+jJxr0rd3kxPax6PaxABp/D3&#13;&#10;Ab8dOD8UHKx0ZzJedArm6SphqoI4TXhhxkO8WIIoGYoXEcgil/+LFD8AAAD//wMAUEsBAi0AFAAG&#13;&#10;AAgAAAAhALaDOJL+AAAA4QEAABMAAAAAAAAAAAAAAAAAAAAAAFtDb250ZW50X1R5cGVzXS54bWxQ&#13;&#10;SwECLQAUAAYACAAAACEAOP0h/9YAAACUAQAACwAAAAAAAAAAAAAAAAAvAQAAX3JlbHMvLnJlbHNQ&#13;&#10;SwECLQAUAAYACAAAACEAGJzFSx4CAABwBAAADgAAAAAAAAAAAAAAAAAuAgAAZHJzL2Uyb0RvYy54&#13;&#10;bWxQSwECLQAUAAYACAAAACEAOwKFouMAAAAQAQAADwAAAAAAAAAAAAAAAAB4BAAAZHJzL2Rvd25y&#13;&#10;ZXYueG1sUEsFBgAAAAAEAAQA8wAAAIgFAAAAAA==&#13;&#10;" filled="f" strokecolor="red" strokeweight="2.25pt">
                <v:stroke joinstyle="miter"/>
              </v:roundrect>
            </w:pict>
          </mc:Fallback>
        </mc:AlternateContent>
      </w:r>
      <w:r>
        <w:rPr>
          <w:noProof/>
          <w:lang w:val="en-GB"/>
        </w:rPr>
        <mc:AlternateContent>
          <mc:Choice Requires="wps">
            <w:drawing>
              <wp:anchor distT="0" distB="0" distL="114300" distR="114300" simplePos="0" relativeHeight="251658265" behindDoc="0" locked="0" layoutInCell="1" allowOverlap="1" wp14:anchorId="70529CCC" wp14:editId="4C691DED">
                <wp:simplePos x="0" y="0"/>
                <wp:positionH relativeFrom="column">
                  <wp:posOffset>876300</wp:posOffset>
                </wp:positionH>
                <wp:positionV relativeFrom="paragraph">
                  <wp:posOffset>356658</wp:posOffset>
                </wp:positionV>
                <wp:extent cx="1902884" cy="173567"/>
                <wp:effectExtent l="12700" t="12700" r="15240" b="17145"/>
                <wp:wrapNone/>
                <wp:docPr id="1571456277" name="Rounded Rectangle 1"/>
                <wp:cNvGraphicFramePr/>
                <a:graphic xmlns:a="http://schemas.openxmlformats.org/drawingml/2006/main">
                  <a:graphicData uri="http://schemas.microsoft.com/office/word/2010/wordprocessingShape">
                    <wps:wsp>
                      <wps:cNvSpPr/>
                      <wps:spPr>
                        <a:xfrm>
                          <a:off x="0" y="0"/>
                          <a:ext cx="1902884" cy="173567"/>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oundrect w14:anchorId="7329846C" id="Rounded Rectangle 1" o:spid="_x0000_s1026" style="position:absolute;margin-left:69pt;margin-top:28.1pt;width:149.85pt;height:13.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EVZIAIAAHEEAAAOAAAAZHJzL2Uyb0RvYy54bWysVNuO2jAQfa/Uf7D8XnIpLCwirKquqCqt&#13;&#10;WrTbfoBxbGLV8bi2IfD3HTshoO0+Vc2DY2fmzJwznsnq4dRqchTOKzAVLSY5JcJwqJXZV/Tnj82H&#13;&#10;BSU+MFMzDUZU9Cw8fVi/f7fq7FKU0ICuhSMYxPhlZyvahGCXWeZ5I1rmJ2CFQaME17KAR7fPasc6&#13;&#10;jN7qrMzzu6wDV1sHXHiPXx97I12n+FIKHr5L6UUguqLILaTVpXUX12y9Ysu9Y7ZRfKDB/oFFy5TB&#13;&#10;pGOoRxYYOTj1V6hWcQceZJhwaDOQUnGRNKCaIn+l5qVhViQtWBxvxzL5/xeWfzu+2K3DMnTWLz1u&#13;&#10;o4qTdG18Iz9ySsU6j8USp0A4fizu83KxmFLC0VbMP87u5rGa2RVtnQ9fBLQkbirq4GDqZ7yRVCh2&#13;&#10;fPKh97/4xYwGNkrrdCvakK6i5WI2nyWEB63qaI1+3u13n7UjR4YXu9nk+AzZb9yQizZI6Sot7cJZ&#13;&#10;ixhDm2chiapRTNlniF0nxrCMc2HC3RA3eUeYRAojsHgLqEMxgAbfCBOpG0dgPgAHHX1L4sxgk14a&#13;&#10;E+mPoJQYTBjxrTLg3kpe/xqT9/6XAvSyYwV2UJ+3jnjLNwqv5on5sGUO+x6TdzgLFfW/D8wJSvRX&#13;&#10;g812X0yncXjSYTqbl3hwt5bdrYUZ3gDq4aHnZ+DTIYBU6bav6Qda2NepaYYZjINze05e1z/F+g8A&#13;&#10;AAD//wMAUEsDBBQABgAIAAAAIQAM/mJo4wAAAA4BAAAPAAAAZHJzL2Rvd25yZXYueG1sTI9BT8Mw&#13;&#10;DIXvSPsPkSdxY+lWtpau6YQG3BASgwPHtPHassapmqwr/HrMCS6Wnvz8/L58N9lOjDj41pGC5SIC&#13;&#10;gVQ501Kt4P3t6SYF4YMmoztHqOALPeyK2VWuM+Mu9IrjIdSCQ8hnWkETQp9J6asGrfYL1yPx7ugG&#13;&#10;qwPLoZZm0BcOt51cRdFGWt0Sf2h0j/sGq9PhbBV8Rx/2JSGs7/aP8Xj8tL5M3LNS1/PpYcvjfgsi&#13;&#10;4BT+LuCXgftDwcVKdybjRcc6ThkoKFhvViDYcBsnCYhSQRqvQRa5/I9R/AAAAP//AwBQSwECLQAU&#13;&#10;AAYACAAAACEAtoM4kv4AAADhAQAAEwAAAAAAAAAAAAAAAAAAAAAAW0NvbnRlbnRfVHlwZXNdLnht&#13;&#10;bFBLAQItABQABgAIAAAAIQA4/SH/1gAAAJQBAAALAAAAAAAAAAAAAAAAAC8BAABfcmVscy8ucmVs&#13;&#10;c1BLAQItABQABgAIAAAAIQDuFEVZIAIAAHEEAAAOAAAAAAAAAAAAAAAAAC4CAABkcnMvZTJvRG9j&#13;&#10;LnhtbFBLAQItABQABgAIAAAAIQAM/mJo4wAAAA4BAAAPAAAAAAAAAAAAAAAAAHoEAABkcnMvZG93&#13;&#10;bnJldi54bWxQSwUGAAAAAAQABADzAAAAigUAAAAA&#13;&#10;" filled="f" strokecolor="red" strokeweight="2.25pt">
                <v:stroke joinstyle="miter"/>
              </v:roundrect>
            </w:pict>
          </mc:Fallback>
        </mc:AlternateContent>
      </w:r>
      <w:r w:rsidRPr="00AE17AD">
        <w:drawing>
          <wp:inline distT="0" distB="0" distL="0" distR="0" wp14:anchorId="6121F8F9" wp14:editId="12895692">
            <wp:extent cx="5731510" cy="2324100"/>
            <wp:effectExtent l="25400" t="25400" r="85090" b="88900"/>
            <wp:docPr id="1732194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4473" name="Picture 1" descr="A screenshot of a computer&#10;&#10;AI-generated content may be incorrect."/>
                    <pic:cNvPicPr/>
                  </pic:nvPicPr>
                  <pic:blipFill>
                    <a:blip r:embed="rId17"/>
                    <a:stretch>
                      <a:fillRect/>
                    </a:stretch>
                  </pic:blipFill>
                  <pic:spPr>
                    <a:xfrm>
                      <a:off x="0" y="0"/>
                      <a:ext cx="5731510" cy="2324100"/>
                    </a:xfrm>
                    <a:prstGeom prst="rect">
                      <a:avLst/>
                    </a:prstGeom>
                    <a:effectLst>
                      <a:outerShdw blurRad="50800" dist="38100" dir="2700000" algn="tl" rotWithShape="0">
                        <a:prstClr val="black">
                          <a:alpha val="40000"/>
                        </a:prstClr>
                      </a:outerShdw>
                    </a:effectLst>
                  </pic:spPr>
                </pic:pic>
              </a:graphicData>
            </a:graphic>
          </wp:inline>
        </w:drawing>
      </w:r>
    </w:p>
    <w:p w14:paraId="6130FCE0" w14:textId="4289480D" w:rsidR="4B59B297" w:rsidRDefault="4B59B297" w:rsidP="4B59B297">
      <w:pPr>
        <w:rPr>
          <w:b/>
          <w:bCs/>
        </w:rPr>
      </w:pPr>
    </w:p>
    <w:p w14:paraId="3EDC6559" w14:textId="44D60BA2" w:rsidR="6BC05296" w:rsidRDefault="6BC05296">
      <w:r w:rsidRPr="71BD9368">
        <w:rPr>
          <w:b/>
          <w:bCs/>
        </w:rPr>
        <w:t xml:space="preserve">Step </w:t>
      </w:r>
      <w:r w:rsidR="04AB4EF9" w:rsidRPr="71BD9368">
        <w:rPr>
          <w:b/>
          <w:bCs/>
        </w:rPr>
        <w:t>6</w:t>
      </w:r>
      <w:r w:rsidRPr="71BD9368">
        <w:rPr>
          <w:b/>
          <w:bCs/>
        </w:rPr>
        <w:t xml:space="preserve"> </w:t>
      </w:r>
      <w:r w:rsidRPr="71BD9368">
        <w:rPr>
          <w:rFonts w:eastAsiaTheme="minorEastAsia"/>
          <w:b/>
          <w:bCs/>
        </w:rPr>
        <w:t>[preconfigured on the lab machines]</w:t>
      </w:r>
      <w:r w:rsidRPr="71BD9368">
        <w:rPr>
          <w:b/>
          <w:bCs/>
        </w:rPr>
        <w:t>:</w:t>
      </w:r>
      <w:r>
        <w:t xml:space="preserve"> </w:t>
      </w:r>
      <w:commentRangeStart w:id="15"/>
      <w:r>
        <w:t xml:space="preserve">Include the </w:t>
      </w:r>
      <w:r w:rsidR="003D65AB">
        <w:t>properties</w:t>
      </w:r>
      <w:r w:rsidR="4088CBB2">
        <w:t xml:space="preserve"> you will </w:t>
      </w:r>
      <w:r w:rsidR="003D65AB">
        <w:t xml:space="preserve">be </w:t>
      </w:r>
      <w:r w:rsidR="4088CBB2">
        <w:t>using</w:t>
      </w:r>
      <w:r w:rsidR="003D65AB">
        <w:t>,</w:t>
      </w:r>
      <w:r w:rsidR="753ED1E1">
        <w:t xml:space="preserve"> </w:t>
      </w:r>
      <w:r>
        <w:t>in the permissions items</w:t>
      </w:r>
      <w:commentRangeEnd w:id="15"/>
      <w:r>
        <w:rPr>
          <w:rStyle w:val="CommentReference"/>
        </w:rPr>
        <w:commentReference w:id="15"/>
      </w:r>
      <w:r>
        <w:t xml:space="preserve"> by clicking on the “+” button and then </w:t>
      </w:r>
      <w:r w:rsidRPr="003D65AB">
        <w:rPr>
          <w:b/>
          <w:bCs/>
        </w:rPr>
        <w:t>Save</w:t>
      </w:r>
    </w:p>
    <w:p w14:paraId="67EC04D0" w14:textId="6F48507B" w:rsidR="4B59B297" w:rsidRDefault="4B59B297"/>
    <w:p w14:paraId="6C7FE748" w14:textId="3FB19F31" w:rsidR="6BC05296" w:rsidRDefault="6BC05296">
      <w:r>
        <w:rPr>
          <w:noProof/>
        </w:rPr>
        <w:drawing>
          <wp:inline distT="0" distB="0" distL="0" distR="0" wp14:anchorId="2078627C" wp14:editId="45C0A05E">
            <wp:extent cx="3572933" cy="2276928"/>
            <wp:effectExtent l="25400" t="25400" r="85090" b="85725"/>
            <wp:docPr id="9334336" name="Picture 199101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0188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2342" cy="2327533"/>
                    </a:xfrm>
                    <a:prstGeom prst="rect">
                      <a:avLst/>
                    </a:prstGeom>
                    <a:effectLst>
                      <a:outerShdw blurRad="50800" dist="38100" dir="2700000" algn="tl" rotWithShape="0">
                        <a:prstClr val="black">
                          <a:alpha val="40000"/>
                        </a:prstClr>
                      </a:outerShdw>
                    </a:effectLst>
                  </pic:spPr>
                </pic:pic>
              </a:graphicData>
            </a:graphic>
          </wp:inline>
        </w:drawing>
      </w:r>
    </w:p>
    <w:p w14:paraId="6CE657C2" w14:textId="549B563E" w:rsidR="00540388" w:rsidRPr="00B93DC5" w:rsidRDefault="6BC05296" w:rsidP="00B93DC5">
      <w:pPr>
        <w:rPr>
          <w:rFonts w:eastAsiaTheme="majorEastAsia" w:cstheme="majorBidi" w:hint="eastAsia"/>
          <w:color w:val="0F4761" w:themeColor="accent1" w:themeShade="BF"/>
          <w:sz w:val="28"/>
          <w:szCs w:val="28"/>
        </w:rPr>
      </w:pPr>
      <w:r>
        <w:br w:type="page"/>
      </w:r>
      <w:bookmarkStart w:id="16" w:name="_Toc758755253"/>
      <w:r w:rsidR="3D81DD14" w:rsidRPr="712FB45A">
        <w:rPr>
          <w:rStyle w:val="Heading3Char"/>
        </w:rPr>
        <w:lastRenderedPageBreak/>
        <w:t xml:space="preserve">Exercise </w:t>
      </w:r>
      <w:r w:rsidR="023C1D78" w:rsidRPr="712FB45A">
        <w:rPr>
          <w:rStyle w:val="Heading3Char"/>
        </w:rPr>
        <w:t>2</w:t>
      </w:r>
      <w:r w:rsidR="3D81DD14" w:rsidRPr="712FB45A">
        <w:rPr>
          <w:rStyle w:val="Heading3Char"/>
        </w:rPr>
        <w:t>: Log</w:t>
      </w:r>
      <w:r w:rsidR="69A98AFD" w:rsidRPr="712FB45A">
        <w:rPr>
          <w:rStyle w:val="Heading3Char"/>
        </w:rPr>
        <w:t xml:space="preserve"> </w:t>
      </w:r>
      <w:r w:rsidR="3D81DD14" w:rsidRPr="712FB45A">
        <w:rPr>
          <w:rStyle w:val="Heading3Char"/>
        </w:rPr>
        <w:t xml:space="preserve">in to </w:t>
      </w:r>
      <w:r w:rsidR="39A0DB77" w:rsidRPr="712FB45A">
        <w:rPr>
          <w:rStyle w:val="Heading3Char"/>
        </w:rPr>
        <w:t xml:space="preserve">Adobe </w:t>
      </w:r>
      <w:r w:rsidR="3D81DD14" w:rsidRPr="712FB45A">
        <w:rPr>
          <w:rStyle w:val="Heading3Char"/>
        </w:rPr>
        <w:t>Target UI</w:t>
      </w:r>
      <w:bookmarkEnd w:id="16"/>
    </w:p>
    <w:p w14:paraId="2B655BF9" w14:textId="45C58BF3" w:rsidR="712FB45A" w:rsidRDefault="712FB45A" w:rsidP="712FB45A">
      <w:pPr>
        <w:rPr>
          <w:rStyle w:val="Heading3Char"/>
        </w:rPr>
      </w:pPr>
    </w:p>
    <w:p w14:paraId="77F7C4C6" w14:textId="77777777" w:rsidR="00540388" w:rsidRPr="00540388" w:rsidRDefault="00540388" w:rsidP="00540388">
      <w:pPr>
        <w:rPr>
          <w:lang w:val="en-GB"/>
        </w:rPr>
      </w:pPr>
      <w:r w:rsidRPr="00540388">
        <w:rPr>
          <w:b/>
          <w:bCs/>
          <w:lang w:val="en-GB"/>
        </w:rPr>
        <w:t>Step 1:</w:t>
      </w:r>
      <w:r w:rsidRPr="00540388">
        <w:rPr>
          <w:lang w:val="en-GB"/>
        </w:rPr>
        <w:t xml:space="preserve"> Navigate to experience.adobe.com</w:t>
      </w:r>
    </w:p>
    <w:p w14:paraId="1C091048" w14:textId="6F08C649" w:rsidR="00766BC4" w:rsidRDefault="00540388" w:rsidP="00540388">
      <w:pPr>
        <w:rPr>
          <w:b/>
          <w:bCs/>
          <w:lang w:val="en-GB"/>
        </w:rPr>
      </w:pPr>
      <w:r w:rsidRPr="00540388">
        <w:rPr>
          <w:b/>
          <w:bCs/>
          <w:lang w:val="en-GB"/>
        </w:rPr>
        <w:t>Step 2:</w:t>
      </w:r>
      <w:r w:rsidRPr="00540388">
        <w:rPr>
          <w:lang w:val="en-GB"/>
        </w:rPr>
        <w:t xml:space="preserve"> Enter the email address: </w:t>
      </w:r>
      <w:hyperlink r:id="rId19" w:history="1">
        <w:r w:rsidR="00FF0152" w:rsidRPr="00DA560A">
          <w:rPr>
            <w:rStyle w:val="Hyperlink"/>
            <w:rFonts w:ascii="Arial" w:hAnsi="Arial" w:cs="Arial"/>
            <w:sz w:val="23"/>
            <w:szCs w:val="23"/>
            <w:shd w:val="clear" w:color="auto" w:fill="F8F8F8"/>
          </w:rPr>
          <w:t>L537+##@adobeeventlab.com</w:t>
        </w:r>
      </w:hyperlink>
      <w:r w:rsidR="00766BC4" w:rsidRPr="00540388">
        <w:rPr>
          <w:b/>
          <w:bCs/>
          <w:lang w:val="en-GB"/>
        </w:rPr>
        <w:t xml:space="preserve"> </w:t>
      </w:r>
    </w:p>
    <w:p w14:paraId="25496D47" w14:textId="0A8012EC" w:rsidR="00540388" w:rsidRPr="00540388" w:rsidRDefault="00540388" w:rsidP="00540388">
      <w:pPr>
        <w:rPr>
          <w:lang w:val="en-GB"/>
        </w:rPr>
      </w:pPr>
      <w:r w:rsidRPr="00540388">
        <w:rPr>
          <w:b/>
          <w:bCs/>
          <w:lang w:val="en-GB"/>
        </w:rPr>
        <w:t>Step 3:</w:t>
      </w:r>
      <w:r w:rsidRPr="00540388">
        <w:rPr>
          <w:lang w:val="en-GB"/>
        </w:rPr>
        <w:t xml:space="preserve"> Select </w:t>
      </w:r>
      <w:r w:rsidR="54C9ABCC" w:rsidRPr="19AC4091">
        <w:rPr>
          <w:lang w:val="en-GB"/>
        </w:rPr>
        <w:t>“</w:t>
      </w:r>
      <w:r w:rsidRPr="00540388">
        <w:rPr>
          <w:lang w:val="en-GB"/>
        </w:rPr>
        <w:t>Company or School Account</w:t>
      </w:r>
      <w:r w:rsidR="325BB6D2" w:rsidRPr="19AC4091">
        <w:rPr>
          <w:lang w:val="en-GB"/>
        </w:rPr>
        <w:t>”</w:t>
      </w:r>
    </w:p>
    <w:p w14:paraId="60B8E2CE" w14:textId="745B06DE" w:rsidR="009C59E9" w:rsidRDefault="00540388" w:rsidP="00540388">
      <w:r w:rsidRPr="13109433">
        <w:rPr>
          <w:b/>
        </w:rPr>
        <w:t>Step 4:</w:t>
      </w:r>
      <w:r w:rsidRPr="13109433">
        <w:t xml:space="preserve"> Enter the password:</w:t>
      </w:r>
      <w:r w:rsidR="00830BDE" w:rsidRPr="13109433">
        <w:t xml:space="preserve"> </w:t>
      </w:r>
      <w:r w:rsidR="00B965D9" w:rsidRPr="00B965D9">
        <w:t>Adobe4Summit!</w:t>
      </w:r>
    </w:p>
    <w:p w14:paraId="34C55B40" w14:textId="307E81CC" w:rsidR="00DB5971" w:rsidRPr="009C59E9" w:rsidRDefault="00DB5971" w:rsidP="00540388">
      <w:r w:rsidRPr="0006104E">
        <w:rPr>
          <w:b/>
          <w:bCs/>
          <w:lang w:val="en-GB"/>
        </w:rPr>
        <w:t>Step 5:</w:t>
      </w:r>
      <w:r>
        <w:rPr>
          <w:lang w:val="en-GB"/>
        </w:rPr>
        <w:t xml:space="preserve"> </w:t>
      </w:r>
      <w:commentRangeStart w:id="17"/>
      <w:r>
        <w:rPr>
          <w:lang w:val="en-GB"/>
        </w:rPr>
        <w:t>Select Adobe Target from the list of available solutions</w:t>
      </w:r>
      <w:commentRangeEnd w:id="17"/>
      <w:r>
        <w:rPr>
          <w:rStyle w:val="CommentReference"/>
        </w:rPr>
        <w:commentReference w:id="17"/>
      </w:r>
    </w:p>
    <w:p w14:paraId="75E01100" w14:textId="7591164B" w:rsidR="19AC4091" w:rsidRDefault="19AC4091" w:rsidP="19AC4091">
      <w:pPr>
        <w:rPr>
          <w:lang w:val="en-GB"/>
        </w:rPr>
      </w:pPr>
    </w:p>
    <w:p w14:paraId="7EC97E4B" w14:textId="706F86B4" w:rsidR="19AC4091" w:rsidRDefault="22C4369F" w:rsidP="19AC4091">
      <w:pPr>
        <w:rPr>
          <w:lang w:val="en-GB"/>
        </w:rPr>
      </w:pPr>
      <w:r>
        <w:rPr>
          <w:noProof/>
        </w:rPr>
        <w:drawing>
          <wp:inline distT="0" distB="0" distL="0" distR="0" wp14:anchorId="79890819" wp14:editId="6B0B02F7">
            <wp:extent cx="5724524" cy="2684102"/>
            <wp:effectExtent l="25400" t="25400" r="92710" b="85090"/>
            <wp:docPr id="1918949220" name="Picture 191894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b="20621"/>
                    <a:stretch>
                      <a:fillRect/>
                    </a:stretch>
                  </pic:blipFill>
                  <pic:spPr>
                    <a:xfrm>
                      <a:off x="0" y="0"/>
                      <a:ext cx="5724524" cy="2684102"/>
                    </a:xfrm>
                    <a:prstGeom prst="rect">
                      <a:avLst/>
                    </a:prstGeom>
                    <a:effectLst>
                      <a:outerShdw blurRad="50800" dist="38100" dir="2700000" algn="tl" rotWithShape="0">
                        <a:prstClr val="black">
                          <a:alpha val="40000"/>
                        </a:prstClr>
                      </a:outerShdw>
                    </a:effectLst>
                  </pic:spPr>
                </pic:pic>
              </a:graphicData>
            </a:graphic>
          </wp:inline>
        </w:drawing>
      </w:r>
    </w:p>
    <w:p w14:paraId="674CFEF9" w14:textId="4EBA33D3" w:rsidR="4B59B297" w:rsidRDefault="4B59B297" w:rsidP="4B59B297">
      <w:pPr>
        <w:rPr>
          <w:rStyle w:val="Heading3Char"/>
          <w:rFonts w:hint="eastAsia"/>
        </w:rPr>
      </w:pPr>
    </w:p>
    <w:p w14:paraId="1890E887" w14:textId="44A73679" w:rsidR="4B59B297" w:rsidRDefault="4B59B297" w:rsidP="4B59B297">
      <w:pPr>
        <w:rPr>
          <w:rStyle w:val="Heading3Char"/>
          <w:rFonts w:hint="eastAsia"/>
        </w:rPr>
      </w:pPr>
    </w:p>
    <w:p w14:paraId="5BC19F24" w14:textId="73F31399" w:rsidR="00540388" w:rsidRDefault="00540388" w:rsidP="7D55CA8F">
      <w:pPr>
        <w:rPr>
          <w:rStyle w:val="Heading3Char"/>
          <w:rFonts w:hint="eastAsia"/>
        </w:rPr>
      </w:pPr>
      <w:bookmarkStart w:id="18" w:name="_Toc1474871440"/>
      <w:r w:rsidRPr="7D55CA8F">
        <w:rPr>
          <w:rStyle w:val="Heading3Char"/>
        </w:rPr>
        <w:t xml:space="preserve">Exercise </w:t>
      </w:r>
      <w:r w:rsidR="00A57949" w:rsidRPr="7D55CA8F">
        <w:rPr>
          <w:rStyle w:val="Heading3Char"/>
        </w:rPr>
        <w:t>3</w:t>
      </w:r>
      <w:r w:rsidRPr="7D55CA8F">
        <w:rPr>
          <w:rStyle w:val="Heading3Char"/>
        </w:rPr>
        <w:t xml:space="preserve">: </w:t>
      </w:r>
      <w:r w:rsidR="00A57949" w:rsidRPr="7D55CA8F">
        <w:rPr>
          <w:rStyle w:val="Heading3Char"/>
        </w:rPr>
        <w:t>Create</w:t>
      </w:r>
      <w:r w:rsidRPr="7D55CA8F">
        <w:rPr>
          <w:rStyle w:val="Heading3Char"/>
        </w:rPr>
        <w:t xml:space="preserve"> the test A/B activity</w:t>
      </w:r>
      <w:r w:rsidR="00E63746" w:rsidRPr="7D55CA8F">
        <w:rPr>
          <w:rStyle w:val="Heading3Char"/>
        </w:rPr>
        <w:t xml:space="preserve"> in the CDN Experimentation workspace</w:t>
      </w:r>
      <w:bookmarkEnd w:id="18"/>
    </w:p>
    <w:p w14:paraId="556CB025" w14:textId="4C18A061" w:rsidR="5C33A398" w:rsidRDefault="5C33A398" w:rsidP="5C33A398"/>
    <w:p w14:paraId="2884D28E" w14:textId="6B72C37A" w:rsidR="00D03042" w:rsidRDefault="6F1808EE" w:rsidP="47BC7A53">
      <w:pPr>
        <w:rPr>
          <w:ins w:id="19" w:author="Daniel Vivas" w:date="2025-02-28T21:35:00Z" w16du:dateUtc="2025-02-28T21:35:36Z"/>
          <w:lang w:val="en-GB"/>
        </w:rPr>
      </w:pPr>
      <w:r w:rsidRPr="19AC4091">
        <w:rPr>
          <w:b/>
          <w:bCs/>
        </w:rPr>
        <w:t>Step</w:t>
      </w:r>
      <w:r w:rsidR="64F1CB91" w:rsidRPr="19AC4091">
        <w:rPr>
          <w:b/>
          <w:bCs/>
        </w:rPr>
        <w:t xml:space="preserve"> </w:t>
      </w:r>
      <w:r w:rsidR="2C06897E" w:rsidRPr="19AC4091">
        <w:rPr>
          <w:b/>
          <w:bCs/>
        </w:rPr>
        <w:t>1</w:t>
      </w:r>
      <w:r w:rsidR="00DB5971" w:rsidRPr="193D62DB">
        <w:rPr>
          <w:b/>
          <w:bCs/>
        </w:rPr>
        <w:t>:</w:t>
      </w:r>
      <w:r w:rsidR="00DB5971">
        <w:t xml:space="preserve"> </w:t>
      </w:r>
      <w:r w:rsidR="00A51200" w:rsidRPr="00A51200">
        <w:rPr>
          <w:rFonts w:ascii="Helvetica Neue" w:hAnsi="Helvetica Neue" w:cs="Helvetica Neue"/>
          <w:color w:val="000000"/>
          <w:kern w:val="0"/>
          <w:sz w:val="26"/>
          <w:szCs w:val="26"/>
          <w:lang w:val="en-GB"/>
        </w:rPr>
        <w:t xml:space="preserve"> </w:t>
      </w:r>
      <w:r w:rsidR="00A51200" w:rsidRPr="00A51200">
        <w:rPr>
          <w:lang w:val="en-GB"/>
        </w:rPr>
        <w:t>Click on the Activities tab in the top horizontal navigation and identify the 'CDN Experimentation'</w:t>
      </w:r>
      <w:r w:rsidR="53B99A8A" w:rsidRPr="00A51200">
        <w:rPr>
          <w:lang w:val="en-GB"/>
        </w:rPr>
        <w:t xml:space="preserve"> activity</w:t>
      </w:r>
      <w:r w:rsidR="00A51200" w:rsidRPr="00A51200">
        <w:rPr>
          <w:lang w:val="en-GB"/>
        </w:rPr>
        <w:t xml:space="preserve"> that we have created in advance</w:t>
      </w:r>
    </w:p>
    <w:p w14:paraId="346B8A0A" w14:textId="38869681" w:rsidR="00B60FEB" w:rsidRDefault="00A51200">
      <w:r w:rsidRPr="00A51200" w:rsidDel="00A51200">
        <w:t xml:space="preserve"> </w:t>
      </w:r>
      <w:r w:rsidR="50187999">
        <w:rPr>
          <w:noProof/>
        </w:rPr>
        <w:drawing>
          <wp:inline distT="0" distB="0" distL="0" distR="0" wp14:anchorId="7407B457" wp14:editId="0F094462">
            <wp:extent cx="5724524" cy="1600200"/>
            <wp:effectExtent l="25400" t="25400" r="92710" b="88900"/>
            <wp:docPr id="254821828" name="Picture 2548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218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1600200"/>
                    </a:xfrm>
                    <a:prstGeom prst="rect">
                      <a:avLst/>
                    </a:prstGeom>
                    <a:effectLst>
                      <a:outerShdw blurRad="50800" dist="38100" dir="2700000" algn="tl" rotWithShape="0">
                        <a:prstClr val="black">
                          <a:alpha val="40000"/>
                        </a:prstClr>
                      </a:outerShdw>
                    </a:effectLst>
                  </pic:spPr>
                </pic:pic>
              </a:graphicData>
            </a:graphic>
          </wp:inline>
        </w:drawing>
      </w:r>
    </w:p>
    <w:p w14:paraId="0FFA0F61" w14:textId="77777777" w:rsidR="00B60FEB" w:rsidRDefault="00B60FEB"/>
    <w:p w14:paraId="08DB1CA6" w14:textId="77777777" w:rsidR="00B93DC5" w:rsidRDefault="00B93DC5">
      <w:pPr>
        <w:rPr>
          <w:b/>
          <w:bCs/>
        </w:rPr>
      </w:pPr>
      <w:r>
        <w:rPr>
          <w:b/>
          <w:bCs/>
        </w:rPr>
        <w:br w:type="page"/>
      </w:r>
    </w:p>
    <w:p w14:paraId="0E276940" w14:textId="2B30C3FA" w:rsidR="193D62DB" w:rsidRDefault="002533A2" w:rsidP="193D62DB">
      <w:r w:rsidRPr="5ABDAF31">
        <w:rPr>
          <w:b/>
          <w:bCs/>
        </w:rPr>
        <w:lastRenderedPageBreak/>
        <w:t xml:space="preserve">Step </w:t>
      </w:r>
      <w:r w:rsidR="705775F5" w:rsidRPr="5ABDAF31">
        <w:rPr>
          <w:b/>
          <w:bCs/>
        </w:rPr>
        <w:t>2</w:t>
      </w:r>
      <w:r w:rsidRPr="5ABDAF31">
        <w:rPr>
          <w:b/>
          <w:bCs/>
        </w:rPr>
        <w:t xml:space="preserve">: </w:t>
      </w:r>
      <w:r w:rsidR="00B12A44" w:rsidRPr="5ABDAF31">
        <w:rPr>
          <w:lang w:val="en-GB"/>
        </w:rPr>
        <w:t xml:space="preserve">Click on the ellipsis menu icon and select 'Copy' to duplicate the test activity </w:t>
      </w:r>
    </w:p>
    <w:p w14:paraId="37CEB480" w14:textId="2E7A3191" w:rsidR="5ABDAF31" w:rsidRDefault="5ABDAF31" w:rsidP="5ABDAF31">
      <w:pPr>
        <w:rPr>
          <w:lang w:val="en-GB"/>
        </w:rPr>
      </w:pPr>
    </w:p>
    <w:p w14:paraId="373D3DFC" w14:textId="119CA121" w:rsidR="009163A6" w:rsidRDefault="183CED4E" w:rsidP="002533A2">
      <w:r>
        <w:rPr>
          <w:noProof/>
        </w:rPr>
        <w:drawing>
          <wp:inline distT="0" distB="0" distL="0" distR="0" wp14:anchorId="719658CE" wp14:editId="4F1C6E54">
            <wp:extent cx="4648200" cy="1763378"/>
            <wp:effectExtent l="25400" t="25400" r="88900" b="91440"/>
            <wp:docPr id="683020553" name="Picture 68302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020553"/>
                    <pic:cNvPicPr/>
                  </pic:nvPicPr>
                  <pic:blipFill>
                    <a:blip r:embed="rId22">
                      <a:extLst>
                        <a:ext uri="{28A0092B-C50C-407E-A947-70E740481C1C}">
                          <a14:useLocalDpi xmlns:a14="http://schemas.microsoft.com/office/drawing/2010/main" val="0"/>
                        </a:ext>
                      </a:extLst>
                    </a:blip>
                    <a:stretch>
                      <a:fillRect/>
                    </a:stretch>
                  </pic:blipFill>
                  <pic:spPr>
                    <a:xfrm>
                      <a:off x="0" y="0"/>
                      <a:ext cx="4675239" cy="1773636"/>
                    </a:xfrm>
                    <a:prstGeom prst="rect">
                      <a:avLst/>
                    </a:prstGeom>
                    <a:effectLst>
                      <a:outerShdw blurRad="50800" dist="38100" dir="2700000" algn="tl" rotWithShape="0">
                        <a:prstClr val="black">
                          <a:alpha val="40000"/>
                        </a:prstClr>
                      </a:outerShdw>
                    </a:effectLst>
                  </pic:spPr>
                </pic:pic>
              </a:graphicData>
            </a:graphic>
          </wp:inline>
        </w:drawing>
      </w:r>
    </w:p>
    <w:p w14:paraId="2A6384FF" w14:textId="77777777" w:rsidR="00B60FEB" w:rsidRDefault="00B60FEB" w:rsidP="002533A2"/>
    <w:p w14:paraId="32DB9D67" w14:textId="7E0E558A" w:rsidR="193D62DB" w:rsidRDefault="59CCCD85">
      <w:r w:rsidRPr="5ABDAF31">
        <w:rPr>
          <w:b/>
          <w:bCs/>
        </w:rPr>
        <w:t xml:space="preserve">Step 3: </w:t>
      </w:r>
      <w:r w:rsidR="5ABE6535">
        <w:t>Edit the activity name to include your seat number (ex: CDN Experimentation</w:t>
      </w:r>
      <w:r w:rsidR="6292FF58">
        <w:t xml:space="preserve"> </w:t>
      </w:r>
      <w:r w:rsidR="0E977AE6">
        <w:t>A/B test</w:t>
      </w:r>
      <w:r w:rsidR="6292FF58">
        <w:t xml:space="preserve"> seat ##)</w:t>
      </w:r>
      <w:r w:rsidR="35436A31">
        <w:t xml:space="preserve"> and click save</w:t>
      </w:r>
    </w:p>
    <w:p w14:paraId="44E2D1D7" w14:textId="55F708A8" w:rsidR="00E947DB" w:rsidRPr="00697F5F" w:rsidRDefault="00E947DB" w:rsidP="002533A2"/>
    <w:p w14:paraId="27FBEFC9" w14:textId="442B0256" w:rsidR="00E947DB" w:rsidRPr="00697F5F" w:rsidRDefault="6292FF58" w:rsidP="002533A2">
      <w:r>
        <w:rPr>
          <w:noProof/>
        </w:rPr>
        <w:drawing>
          <wp:inline distT="0" distB="0" distL="0" distR="0" wp14:anchorId="1B005543" wp14:editId="1B586A8E">
            <wp:extent cx="5724524" cy="2324100"/>
            <wp:effectExtent l="25400" t="25400" r="92710" b="88900"/>
            <wp:docPr id="2064675020" name="Picture 206467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2324100"/>
                    </a:xfrm>
                    <a:prstGeom prst="rect">
                      <a:avLst/>
                    </a:prstGeom>
                    <a:effectLst>
                      <a:outerShdw blurRad="50800" dist="38100" dir="2700000" algn="tl" rotWithShape="0">
                        <a:prstClr val="black">
                          <a:alpha val="40000"/>
                        </a:prstClr>
                      </a:outerShdw>
                    </a:effectLst>
                  </pic:spPr>
                </pic:pic>
              </a:graphicData>
            </a:graphic>
          </wp:inline>
        </w:drawing>
      </w:r>
    </w:p>
    <w:p w14:paraId="5D108999" w14:textId="7814FDDC" w:rsidR="00E947DB" w:rsidRPr="00697F5F" w:rsidRDefault="00E947DB" w:rsidP="002533A2"/>
    <w:p w14:paraId="61E81348" w14:textId="01DD1E4A" w:rsidR="00E947DB" w:rsidRPr="00697F5F" w:rsidRDefault="00E947DB" w:rsidP="002533A2"/>
    <w:p w14:paraId="37EF6A1B" w14:textId="3E5CCDD5" w:rsidR="0006104E" w:rsidRDefault="0006104E">
      <w:r w:rsidRPr="5ABDAF31">
        <w:rPr>
          <w:b/>
          <w:bCs/>
        </w:rPr>
        <w:t xml:space="preserve">Step </w:t>
      </w:r>
      <w:r w:rsidR="63BBBB9F" w:rsidRPr="5ABDAF31">
        <w:rPr>
          <w:b/>
          <w:bCs/>
        </w:rPr>
        <w:t>4</w:t>
      </w:r>
      <w:r w:rsidRPr="5ABDAF31">
        <w:rPr>
          <w:b/>
          <w:bCs/>
        </w:rPr>
        <w:t xml:space="preserve">: </w:t>
      </w:r>
      <w:r w:rsidR="07C4734D">
        <w:t>From the activity editing page</w:t>
      </w:r>
      <w:r w:rsidR="000242C9">
        <w:t>, in the Included Properties section</w:t>
      </w:r>
      <w:r w:rsidR="07C4734D">
        <w:t xml:space="preserve"> click “</w:t>
      </w:r>
      <w:r w:rsidR="000242C9">
        <w:t>Add/Remove</w:t>
      </w:r>
      <w:r w:rsidR="07C4734D">
        <w:t>”</w:t>
      </w:r>
      <w:r w:rsidR="00FC7835" w:rsidRPr="5ABDAF31">
        <w:rPr>
          <w:lang w:val="en-GB"/>
        </w:rPr>
        <w:t xml:space="preserve"> </w:t>
      </w:r>
      <w:commentRangeStart w:id="20"/>
      <w:r w:rsidR="000F6112">
        <w:t xml:space="preserve">to add the </w:t>
      </w:r>
      <w:r w:rsidR="7F9ABCE2">
        <w:t>corresponding</w:t>
      </w:r>
      <w:r w:rsidR="00FC7835">
        <w:t xml:space="preserve"> property</w:t>
      </w:r>
      <w:commentRangeEnd w:id="20"/>
      <w:r>
        <w:rPr>
          <w:rStyle w:val="CommentReference"/>
        </w:rPr>
        <w:commentReference w:id="20"/>
      </w:r>
    </w:p>
    <w:p w14:paraId="30C94EA4" w14:textId="40C10D42" w:rsidR="74014395" w:rsidRDefault="74014395"/>
    <w:p w14:paraId="50A6145B" w14:textId="6275CEB5" w:rsidR="00083123" w:rsidRDefault="000242C9">
      <w:r>
        <w:rPr>
          <w:noProof/>
          <w:lang w:val="en-GB"/>
        </w:rPr>
        <mc:AlternateContent>
          <mc:Choice Requires="wps">
            <w:drawing>
              <wp:anchor distT="0" distB="0" distL="114300" distR="114300" simplePos="0" relativeHeight="251658267" behindDoc="0" locked="0" layoutInCell="1" allowOverlap="1" wp14:anchorId="5C87DCEE" wp14:editId="4568A61E">
                <wp:simplePos x="0" y="0"/>
                <wp:positionH relativeFrom="column">
                  <wp:posOffset>5122332</wp:posOffset>
                </wp:positionH>
                <wp:positionV relativeFrom="paragraph">
                  <wp:posOffset>74295</wp:posOffset>
                </wp:positionV>
                <wp:extent cx="628227" cy="173567"/>
                <wp:effectExtent l="12700" t="12700" r="6985" b="17145"/>
                <wp:wrapNone/>
                <wp:docPr id="1760220034" name="Rounded Rectangle 1"/>
                <wp:cNvGraphicFramePr/>
                <a:graphic xmlns:a="http://schemas.openxmlformats.org/drawingml/2006/main">
                  <a:graphicData uri="http://schemas.microsoft.com/office/word/2010/wordprocessingShape">
                    <wps:wsp>
                      <wps:cNvSpPr/>
                      <wps:spPr>
                        <a:xfrm>
                          <a:off x="0" y="0"/>
                          <a:ext cx="628227" cy="173567"/>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oundrect w14:anchorId="37CD4E66" id="Rounded Rectangle 1" o:spid="_x0000_s1026" style="position:absolute;margin-left:403.35pt;margin-top:5.85pt;width:49.45pt;height:13.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NJHHQIAAHAEAAAOAAAAZHJzL2Uyb0RvYy54bWysVNuO0zAQfUfiHyy/01zojarpCrEqQlpB&#13;&#10;tQsf4Dp2Y+F4jO027d8zdtK0gn1C5MGxM3NmzhnPZP1wbjU5CecVmIoWk5wSYTjUyhwq+uP79t2S&#13;&#10;Eh+YqZkGIyp6EZ4+bN6+WXd2JUpoQNfCEQxi/KqzFW1CsKss87wRLfMTsMKgUYJrWcCjO2S1Yx1G&#13;&#10;b3VW5vk868DV1gEX3uPXx95INym+lIKHb1J6EYiuKHILaXVp3cc126zZ6uCYbRQfaLB/YNEyZTDp&#13;&#10;GOqRBUaOTv0VqlXcgQcZJhzaDKRUXCQNqKbI/1Dz0jArkhYsjrdjmfz/C8u/nl7szmEZOutXHrdR&#13;&#10;xVm6Nr6RHzmnYl3GYolzIBw/zstlWS4o4WgqFu9n80UsZnYDW+fDZwEtiZuKOjia+hkvJNWJnZ58&#13;&#10;6P2vfjGhga3SOl2KNqSraLmcLWYJ4UGrOlqjn3eH/SftyInhvW63OT5D9js35KINUropS7tw0SLG&#13;&#10;0OZZSKJq1FL2GWLTiTEs41yYMB/iJu8Ik0hhBBavAXUoBtDgG2EiNeMIzAfgoKPvSBwZ7NFrXyL9&#13;&#10;EZQSgwkjvlUG3GvJ659j8t7/WoBedqzAHurLzhFv+Vbh1TwxH3bMYdtj8g5HoaL+15E5QYn+YrDX&#13;&#10;PhTTaZyddJjOFiUe3L1lf29hhjeAenjo+Rn4eAwgVbrtW/qBFrZ1apphBOPc3J+T1+1HsfkNAAD/&#13;&#10;/wMAUEsDBBQABgAIAAAAIQBsTmgB4AAAAA4BAAAPAAAAZHJzL2Rvd25yZXYueG1sTE9NT8MwDL0j&#13;&#10;8R8iI3FjyZho167phAbcENIGB45p47WFxqmarCv8eswJLras9/w+iu3sejHhGDpPGpYLBQKp9raj&#13;&#10;RsPb69PNGkSIhqzpPaGGLwywLS8vCpNbf6Y9TofYCBahkBsNbYxDLmWoW3QmLPyAxNjRj85EPsdG&#13;&#10;2tGcWdz18lapRDrTETu0ZsBdi/Xn4eQ0fKt395ISNtnucTUdP1yoUv+s9fXV/LDhcb8BEXGOfx/w&#13;&#10;24HzQ8nBKn8iG0SvYa2SlKkMLHkzIVN3CYhKwypTIMtC/q9R/gAAAP//AwBQSwECLQAUAAYACAAA&#13;&#10;ACEAtoM4kv4AAADhAQAAEwAAAAAAAAAAAAAAAAAAAAAAW0NvbnRlbnRfVHlwZXNdLnhtbFBLAQIt&#13;&#10;ABQABgAIAAAAIQA4/SH/1gAAAJQBAAALAAAAAAAAAAAAAAAAAC8BAABfcmVscy8ucmVsc1BLAQIt&#13;&#10;ABQABgAIAAAAIQBByNJHHQIAAHAEAAAOAAAAAAAAAAAAAAAAAC4CAABkcnMvZTJvRG9jLnhtbFBL&#13;&#10;AQItABQABgAIAAAAIQBsTmgB4AAAAA4BAAAPAAAAAAAAAAAAAAAAAHcEAABkcnMvZG93bnJldi54&#13;&#10;bWxQSwUGAAAAAAQABADzAAAAhAUAAAAA&#13;&#10;" filled="f" strokecolor="red" strokeweight="2.25pt">
                <v:stroke joinstyle="miter"/>
              </v:roundrect>
            </w:pict>
          </mc:Fallback>
        </mc:AlternateContent>
      </w:r>
      <w:r w:rsidRPr="000242C9">
        <w:drawing>
          <wp:inline distT="0" distB="0" distL="0" distR="0" wp14:anchorId="75E00183" wp14:editId="56750714">
            <wp:extent cx="5731510" cy="1373505"/>
            <wp:effectExtent l="25400" t="25400" r="85090" b="86995"/>
            <wp:docPr id="1396830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0984" name="Picture 1" descr="A screenshot of a computer&#10;&#10;AI-generated content may be incorrect."/>
                    <pic:cNvPicPr/>
                  </pic:nvPicPr>
                  <pic:blipFill>
                    <a:blip r:embed="rId24"/>
                    <a:stretch>
                      <a:fillRect/>
                    </a:stretch>
                  </pic:blipFill>
                  <pic:spPr>
                    <a:xfrm>
                      <a:off x="0" y="0"/>
                      <a:ext cx="5731510" cy="1373505"/>
                    </a:xfrm>
                    <a:prstGeom prst="rect">
                      <a:avLst/>
                    </a:prstGeom>
                    <a:effectLst>
                      <a:outerShdw blurRad="50800" dist="38100" dir="2700000" algn="tl" rotWithShape="0">
                        <a:prstClr val="black">
                          <a:alpha val="40000"/>
                        </a:prstClr>
                      </a:outerShdw>
                    </a:effectLst>
                  </pic:spPr>
                </pic:pic>
              </a:graphicData>
            </a:graphic>
          </wp:inline>
        </w:drawing>
      </w:r>
    </w:p>
    <w:p w14:paraId="4B218AD5" w14:textId="77777777" w:rsidR="00B60FEB" w:rsidRDefault="00B60FEB"/>
    <w:p w14:paraId="557AC4C4" w14:textId="77777777" w:rsidR="00B60FEB" w:rsidRDefault="00B60FEB"/>
    <w:p w14:paraId="3A8B69D0" w14:textId="77777777" w:rsidR="00B60FEB" w:rsidRDefault="00B60FEB"/>
    <w:p w14:paraId="4A0A5F50" w14:textId="5B2C18CF" w:rsidR="004F7D4F" w:rsidRDefault="004F7D4F"/>
    <w:p w14:paraId="207504DA" w14:textId="33C4116B" w:rsidR="00EB0D11" w:rsidRDefault="00EB0D11"/>
    <w:p w14:paraId="25BD1302" w14:textId="4113D4CD" w:rsidR="00EB0D11" w:rsidRDefault="6154AFA3">
      <w:r>
        <w:rPr>
          <w:noProof/>
        </w:rPr>
        <w:lastRenderedPageBreak/>
        <w:drawing>
          <wp:inline distT="0" distB="0" distL="0" distR="0" wp14:anchorId="60357871" wp14:editId="217959A8">
            <wp:extent cx="4010026" cy="4257994"/>
            <wp:effectExtent l="0" t="0" r="0" b="0"/>
            <wp:docPr id="680865535" name="Picture 68086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0026" cy="4257994"/>
                    </a:xfrm>
                    <a:prstGeom prst="rect">
                      <a:avLst/>
                    </a:prstGeom>
                  </pic:spPr>
                </pic:pic>
              </a:graphicData>
            </a:graphic>
          </wp:inline>
        </w:drawing>
      </w:r>
    </w:p>
    <w:p w14:paraId="3F848F90" w14:textId="77777777" w:rsidR="00B60FEB" w:rsidRDefault="00B60FEB"/>
    <w:p w14:paraId="40E2426E" w14:textId="77777777" w:rsidR="00813FB7" w:rsidRDefault="00813FB7"/>
    <w:p w14:paraId="4AAFF370" w14:textId="3FAE4A27" w:rsidR="5ABDAF31" w:rsidRDefault="00813FB7" w:rsidP="009A60AE">
      <w:pPr>
        <w:jc w:val="both"/>
      </w:pPr>
      <w:r w:rsidRPr="7D55CA8F">
        <w:rPr>
          <w:b/>
          <w:bCs/>
        </w:rPr>
        <w:t xml:space="preserve">Step </w:t>
      </w:r>
      <w:r w:rsidR="41597529" w:rsidRPr="712FB45A">
        <w:rPr>
          <w:b/>
          <w:bCs/>
        </w:rPr>
        <w:t>5</w:t>
      </w:r>
      <w:r w:rsidRPr="7D55CA8F">
        <w:rPr>
          <w:b/>
          <w:bCs/>
        </w:rPr>
        <w:t>:</w:t>
      </w:r>
      <w:r>
        <w:t xml:space="preserve"> </w:t>
      </w:r>
      <w:commentRangeStart w:id="21"/>
      <w:commentRangeStart w:id="22"/>
      <w:r>
        <w:t>E</w:t>
      </w:r>
      <w:r w:rsidR="4BB6ED3E">
        <w:t xml:space="preserve">xamine the </w:t>
      </w:r>
      <w:r w:rsidR="6C4A0D0B">
        <w:t>changes</w:t>
      </w:r>
      <w:r w:rsidR="4BB6ED3E">
        <w:t xml:space="preserve"> being made to</w:t>
      </w:r>
      <w:r>
        <w:t xml:space="preserve"> </w:t>
      </w:r>
      <w:r w:rsidRPr="009A60AE">
        <w:rPr>
          <w:b/>
          <w:bCs/>
        </w:rPr>
        <w:t>Experience</w:t>
      </w:r>
      <w:r w:rsidR="698B4FBE" w:rsidRPr="009A60AE">
        <w:rPr>
          <w:b/>
          <w:bCs/>
        </w:rPr>
        <w:t xml:space="preserve"> B</w:t>
      </w:r>
      <w:r w:rsidR="00542D95">
        <w:t xml:space="preserve"> </w:t>
      </w:r>
      <w:r w:rsidR="00F759EE">
        <w:t xml:space="preserve">and </w:t>
      </w:r>
      <w:r w:rsidR="617ADB2E">
        <w:t xml:space="preserve">click </w:t>
      </w:r>
      <w:r w:rsidR="009A60AE" w:rsidRPr="009A60AE">
        <w:rPr>
          <w:b/>
          <w:bCs/>
        </w:rPr>
        <w:t>N</w:t>
      </w:r>
      <w:r w:rsidR="617ADB2E" w:rsidRPr="009A60AE">
        <w:rPr>
          <w:b/>
          <w:bCs/>
        </w:rPr>
        <w:t>ext</w:t>
      </w:r>
      <w:commentRangeEnd w:id="21"/>
      <w:r w:rsidR="5ABDAF31">
        <w:rPr>
          <w:rStyle w:val="CommentReference"/>
        </w:rPr>
        <w:commentReference w:id="21"/>
      </w:r>
      <w:commentRangeEnd w:id="22"/>
      <w:r w:rsidR="5ABDAF31">
        <w:rPr>
          <w:rStyle w:val="CommentReference"/>
        </w:rPr>
        <w:commentReference w:id="22"/>
      </w:r>
      <w:r w:rsidR="009A60AE">
        <w:t>.</w:t>
      </w:r>
    </w:p>
    <w:p w14:paraId="05D2B0B6" w14:textId="1F69F3C4" w:rsidR="617ADB2E" w:rsidRDefault="72AC7630" w:rsidP="009A60AE">
      <w:pPr>
        <w:jc w:val="both"/>
      </w:pPr>
      <w:r w:rsidRPr="00460184">
        <w:rPr>
          <w:b/>
          <w:bCs/>
          <w:i/>
          <w:iCs/>
        </w:rPr>
        <w:t>Bonus step:</w:t>
      </w:r>
      <w:r>
        <w:t xml:space="preserve"> </w:t>
      </w:r>
      <w:r w:rsidR="445CF02F">
        <w:t>A</w:t>
      </w:r>
      <w:r w:rsidR="65395C76">
        <w:t xml:space="preserve">dd </w:t>
      </w:r>
      <w:r>
        <w:t xml:space="preserve">additional changes to the experience that </w:t>
      </w:r>
      <w:r w:rsidR="005C27A6">
        <w:t>you</w:t>
      </w:r>
      <w:r w:rsidR="00D4789F">
        <w:t xml:space="preserve"> </w:t>
      </w:r>
      <w:r>
        <w:t>would want to see i</w:t>
      </w:r>
      <w:r w:rsidR="48141A67">
        <w:t>n</w:t>
      </w:r>
      <w:r>
        <w:t xml:space="preserve"> your</w:t>
      </w:r>
      <w:r w:rsidR="35E709DE">
        <w:t xml:space="preserve"> </w:t>
      </w:r>
      <w:proofErr w:type="gramStart"/>
      <w:r w:rsidR="35E709DE">
        <w:t>final</w:t>
      </w:r>
      <w:r>
        <w:t xml:space="preserve"> </w:t>
      </w:r>
      <w:r w:rsidR="751FA0E5">
        <w:t>result</w:t>
      </w:r>
      <w:proofErr w:type="gramEnd"/>
      <w:r w:rsidR="005C27A6">
        <w:t xml:space="preserve"> (e.g</w:t>
      </w:r>
      <w:r w:rsidR="00D4789F">
        <w:t>.</w:t>
      </w:r>
      <w:r w:rsidR="005C27A6">
        <w:t xml:space="preserve"> change the </w:t>
      </w:r>
      <w:r w:rsidR="005C27A6" w:rsidRPr="005C27A6">
        <w:rPr>
          <w:b/>
          <w:bCs/>
        </w:rPr>
        <w:t>h1</w:t>
      </w:r>
      <w:r w:rsidR="005C27A6">
        <w:t xml:space="preserve"> element text and/or text color)</w:t>
      </w:r>
    </w:p>
    <w:p w14:paraId="6A2EB1EC" w14:textId="46C5E61F" w:rsidR="7D55CA8F" w:rsidRDefault="7D55CA8F"/>
    <w:p w14:paraId="6C8BB239" w14:textId="3B458778" w:rsidR="00F91CCE" w:rsidRDefault="04543F98">
      <w:r>
        <w:rPr>
          <w:noProof/>
        </w:rPr>
        <w:drawing>
          <wp:inline distT="0" distB="0" distL="0" distR="0" wp14:anchorId="04EE9E62" wp14:editId="65AD7570">
            <wp:extent cx="5724524" cy="2943225"/>
            <wp:effectExtent l="25400" t="25400" r="92710" b="92075"/>
            <wp:docPr id="494782862" name="Picture 49478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7828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a:effectLst>
                      <a:outerShdw blurRad="50800" dist="38100" dir="2700000" algn="tl" rotWithShape="0">
                        <a:prstClr val="black">
                          <a:alpha val="40000"/>
                        </a:prstClr>
                      </a:outerShdw>
                    </a:effectLst>
                  </pic:spPr>
                </pic:pic>
              </a:graphicData>
            </a:graphic>
          </wp:inline>
        </w:drawing>
      </w:r>
    </w:p>
    <w:p w14:paraId="1580A5AE" w14:textId="77777777" w:rsidR="00321C42" w:rsidRDefault="00321C42"/>
    <w:p w14:paraId="2FB03568" w14:textId="77777777" w:rsidR="00321C42" w:rsidRDefault="00321C42"/>
    <w:p w14:paraId="53ECE844" w14:textId="0B5AE4C5" w:rsidR="508027CA" w:rsidRDefault="00B87AF1">
      <w:r w:rsidRPr="00B87AF1">
        <w:rPr>
          <w:b/>
          <w:bCs/>
        </w:rPr>
        <w:lastRenderedPageBreak/>
        <w:t xml:space="preserve">Step </w:t>
      </w:r>
      <w:r w:rsidR="16B3BBCA" w:rsidRPr="712FB45A">
        <w:rPr>
          <w:b/>
          <w:bCs/>
        </w:rPr>
        <w:t>6</w:t>
      </w:r>
      <w:r w:rsidRPr="00B87AF1">
        <w:rPr>
          <w:b/>
          <w:bCs/>
        </w:rPr>
        <w:t xml:space="preserve">: </w:t>
      </w:r>
      <w:r w:rsidR="508027CA">
        <w:t xml:space="preserve">Click </w:t>
      </w:r>
      <w:r w:rsidR="00321C42" w:rsidRPr="00321C42">
        <w:rPr>
          <w:b/>
          <w:bCs/>
        </w:rPr>
        <w:t>N</w:t>
      </w:r>
      <w:r w:rsidR="508027CA" w:rsidRPr="00321C42">
        <w:rPr>
          <w:b/>
          <w:bCs/>
        </w:rPr>
        <w:t>ext</w:t>
      </w:r>
      <w:r w:rsidR="508027CA">
        <w:t xml:space="preserve"> on the “</w:t>
      </w:r>
      <w:r w:rsidR="00321C42">
        <w:t>T</w:t>
      </w:r>
      <w:r w:rsidR="508027CA">
        <w:t>argeting page”</w:t>
      </w:r>
    </w:p>
    <w:p w14:paraId="20806A59" w14:textId="403A5615" w:rsidR="7D55CA8F" w:rsidRDefault="7D55CA8F"/>
    <w:p w14:paraId="71B64CF3" w14:textId="5D460484" w:rsidR="508027CA" w:rsidRDefault="508027CA">
      <w:r>
        <w:rPr>
          <w:noProof/>
        </w:rPr>
        <w:drawing>
          <wp:inline distT="0" distB="0" distL="0" distR="0" wp14:anchorId="2F6235BD" wp14:editId="72783853">
            <wp:extent cx="5724524" cy="2943225"/>
            <wp:effectExtent l="0" t="0" r="0" b="0"/>
            <wp:docPr id="1221385984" name="Picture 122138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4291D059" w14:textId="77777777" w:rsidR="00B87AF1" w:rsidRDefault="00B87AF1" w:rsidP="7D55CA8F"/>
    <w:p w14:paraId="5E3082E5" w14:textId="78F86A18" w:rsidR="002458C2" w:rsidRPr="00637F2F" w:rsidRDefault="00B87AF1" w:rsidP="7D55CA8F">
      <w:r w:rsidRPr="00B87AF1">
        <w:rPr>
          <w:b/>
          <w:bCs/>
        </w:rPr>
        <w:t xml:space="preserve">Step </w:t>
      </w:r>
      <w:r w:rsidR="628EE091" w:rsidRPr="712FB45A">
        <w:rPr>
          <w:b/>
          <w:bCs/>
        </w:rPr>
        <w:t>7</w:t>
      </w:r>
      <w:r w:rsidRPr="00B87AF1">
        <w:rPr>
          <w:b/>
          <w:bCs/>
        </w:rPr>
        <w:t xml:space="preserve">: </w:t>
      </w:r>
      <w:r w:rsidR="508027CA">
        <w:t xml:space="preserve">Click </w:t>
      </w:r>
      <w:r w:rsidRPr="00B87AF1">
        <w:rPr>
          <w:b/>
          <w:bCs/>
        </w:rPr>
        <w:t>Save &amp; Close</w:t>
      </w:r>
      <w:r w:rsidR="508027CA">
        <w:t xml:space="preserve"> to finish the editing</w:t>
      </w:r>
    </w:p>
    <w:p w14:paraId="3046D681" w14:textId="515EC988" w:rsidR="002458C2" w:rsidRPr="00637F2F" w:rsidRDefault="002458C2" w:rsidP="7D55CA8F"/>
    <w:p w14:paraId="4731F3D8" w14:textId="6B6CA88E" w:rsidR="002458C2" w:rsidRPr="00637F2F" w:rsidRDefault="44177D87" w:rsidP="00637F2F">
      <w:r>
        <w:rPr>
          <w:noProof/>
        </w:rPr>
        <w:drawing>
          <wp:inline distT="0" distB="0" distL="0" distR="0" wp14:anchorId="0A96E7E2" wp14:editId="660BEC61">
            <wp:extent cx="5724524" cy="2943225"/>
            <wp:effectExtent l="0" t="0" r="0" b="0"/>
            <wp:docPr id="1549679468" name="Picture 154967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29956B11" w14:textId="0868733A" w:rsidR="002458C2" w:rsidRPr="00637F2F" w:rsidRDefault="5A74B7B5" w:rsidP="00637F2F">
      <w:r w:rsidRPr="712FB45A">
        <w:rPr>
          <w:b/>
          <w:bCs/>
        </w:rPr>
        <w:t xml:space="preserve">Step 8: </w:t>
      </w:r>
      <w:r w:rsidR="61E7BEC4">
        <w:t>Activate your Target activity</w:t>
      </w:r>
    </w:p>
    <w:p w14:paraId="4B8E8A62" w14:textId="49BF4377" w:rsidR="712FB45A" w:rsidRDefault="712FB45A"/>
    <w:p w14:paraId="23B22A21" w14:textId="0BD1150D" w:rsidR="61E7BEC4" w:rsidRDefault="61E7BEC4">
      <w:r>
        <w:rPr>
          <w:noProof/>
        </w:rPr>
        <w:lastRenderedPageBreak/>
        <w:drawing>
          <wp:inline distT="0" distB="0" distL="0" distR="0" wp14:anchorId="4E1E88D5" wp14:editId="58B3260F">
            <wp:extent cx="5724524" cy="2752725"/>
            <wp:effectExtent l="0" t="0" r="0" b="0"/>
            <wp:docPr id="186308019" name="Picture 18630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752725"/>
                    </a:xfrm>
                    <a:prstGeom prst="rect">
                      <a:avLst/>
                    </a:prstGeom>
                  </pic:spPr>
                </pic:pic>
              </a:graphicData>
            </a:graphic>
          </wp:inline>
        </w:drawing>
      </w:r>
    </w:p>
    <w:p w14:paraId="54552566" w14:textId="3511FB03" w:rsidR="002458C2" w:rsidRPr="00637F2F" w:rsidRDefault="002458C2" w:rsidP="00637F2F"/>
    <w:p w14:paraId="345FC61E" w14:textId="22CEC147" w:rsidR="002458C2" w:rsidRPr="00637F2F" w:rsidRDefault="002458C2" w:rsidP="00637F2F"/>
    <w:p w14:paraId="18F876A1" w14:textId="092A7C92" w:rsidR="002458C2" w:rsidRPr="00637F2F" w:rsidRDefault="002458C2" w:rsidP="00637F2F"/>
    <w:p w14:paraId="37697ADC" w14:textId="5D54D855" w:rsidR="002458C2" w:rsidRPr="00637F2F" w:rsidRDefault="002458C2" w:rsidP="00637F2F"/>
    <w:p w14:paraId="195D4A0E" w14:textId="5EFF89CC" w:rsidR="002458C2" w:rsidRPr="00637F2F" w:rsidRDefault="002458C2" w:rsidP="00637F2F"/>
    <w:p w14:paraId="250CACCF" w14:textId="4EB82F58" w:rsidR="002458C2" w:rsidRPr="00637F2F" w:rsidRDefault="002458C2" w:rsidP="00637F2F"/>
    <w:p w14:paraId="0172BFC9" w14:textId="7769FF81" w:rsidR="002458C2" w:rsidRPr="00637F2F" w:rsidRDefault="002458C2" w:rsidP="00637F2F"/>
    <w:p w14:paraId="5C8C5BA7" w14:textId="77777777" w:rsidR="000A0ED7" w:rsidRDefault="000A0ED7">
      <w:pPr>
        <w:rPr>
          <w:rStyle w:val="Heading2Char"/>
        </w:rPr>
      </w:pPr>
      <w:bookmarkStart w:id="23" w:name="_Toc1614492968"/>
      <w:r>
        <w:rPr>
          <w:rStyle w:val="Heading2Char"/>
        </w:rPr>
        <w:br w:type="page"/>
      </w:r>
    </w:p>
    <w:p w14:paraId="0737AB1D" w14:textId="361B9E15" w:rsidR="002458C2" w:rsidRPr="00637F2F" w:rsidRDefault="4374262B" w:rsidP="7D55CA8F">
      <w:pPr>
        <w:rPr>
          <w:rFonts w:eastAsiaTheme="majorEastAsia" w:cstheme="majorBidi" w:hint="eastAsia"/>
          <w:color w:val="0F4761" w:themeColor="accent1" w:themeShade="BF"/>
          <w:sz w:val="28"/>
          <w:szCs w:val="28"/>
        </w:rPr>
      </w:pPr>
      <w:r w:rsidRPr="7D55CA8F">
        <w:rPr>
          <w:rStyle w:val="Heading2Char"/>
        </w:rPr>
        <w:lastRenderedPageBreak/>
        <w:t>Part</w:t>
      </w:r>
      <w:r w:rsidR="005C6B82" w:rsidRPr="7D55CA8F">
        <w:rPr>
          <w:rStyle w:val="Heading2Char"/>
        </w:rPr>
        <w:t xml:space="preserve"> </w:t>
      </w:r>
      <w:r w:rsidRPr="7D55CA8F">
        <w:rPr>
          <w:rStyle w:val="Heading2Char"/>
        </w:rPr>
        <w:t>2: CDN edge-worker CLI</w:t>
      </w:r>
      <w:r w:rsidR="0776355A" w:rsidRPr="7D55CA8F">
        <w:rPr>
          <w:rStyle w:val="Heading2Char"/>
        </w:rPr>
        <w:t xml:space="preserve"> and CDN Property configuration</w:t>
      </w:r>
      <w:bookmarkEnd w:id="23"/>
    </w:p>
    <w:p w14:paraId="2930770B" w14:textId="3367F7A7" w:rsidR="003D4FD6" w:rsidRDefault="003D4FD6" w:rsidP="003D4FD6">
      <w:pPr>
        <w:pStyle w:val="Heading3"/>
        <w:rPr>
          <w:rFonts w:hint="eastAsia"/>
        </w:rPr>
      </w:pPr>
      <w:bookmarkStart w:id="24" w:name="_Toc987402799"/>
      <w:r>
        <w:t>Intro: CDN overview</w:t>
      </w:r>
      <w:bookmarkEnd w:id="24"/>
    </w:p>
    <w:p w14:paraId="2CE0A0D8" w14:textId="3FC6AF33" w:rsidR="00CE635C" w:rsidRDefault="00CE635C" w:rsidP="00CE635C">
      <w:r>
        <w:t>Content Delivery Networks</w:t>
      </w:r>
      <w:r w:rsidR="002C6745">
        <w:t xml:space="preserve"> benefits</w:t>
      </w:r>
      <w:r>
        <w:t>:</w:t>
      </w:r>
    </w:p>
    <w:p w14:paraId="288FD307" w14:textId="0DEE3E8E" w:rsidR="00CD46E9" w:rsidRPr="00CD46E9" w:rsidRDefault="00CD46E9" w:rsidP="5C33A398">
      <w:pPr>
        <w:pStyle w:val="ListParagraph"/>
        <w:numPr>
          <w:ilvl w:val="0"/>
          <w:numId w:val="51"/>
        </w:numPr>
      </w:pPr>
      <w:r w:rsidRPr="00CD46E9">
        <w:rPr>
          <w:lang w:val="en-GB"/>
        </w:rPr>
        <w:t>Distributed servers delivering web content based on user location.</w:t>
      </w:r>
    </w:p>
    <w:p w14:paraId="7785DDCD" w14:textId="2EB5A3EB" w:rsidR="00CD46E9" w:rsidRPr="00CD46E9" w:rsidRDefault="00CD46E9" w:rsidP="5C33A398">
      <w:pPr>
        <w:pStyle w:val="ListParagraph"/>
        <w:numPr>
          <w:ilvl w:val="0"/>
          <w:numId w:val="51"/>
        </w:numPr>
        <w:rPr>
          <w:lang w:val="en-GB"/>
        </w:rPr>
      </w:pPr>
      <w:r w:rsidRPr="00CD46E9">
        <w:rPr>
          <w:lang w:val="en-GB"/>
        </w:rPr>
        <w:t>Reduces load times and improves performance by caching content globally.</w:t>
      </w:r>
    </w:p>
    <w:p w14:paraId="02CEFB0E" w14:textId="7B26EE93" w:rsidR="5C33A398" w:rsidRDefault="5C33A398" w:rsidP="00836D5C">
      <w:pPr>
        <w:pStyle w:val="ListParagraph"/>
        <w:rPr>
          <w:lang w:val="en-GB"/>
        </w:rPr>
      </w:pPr>
    </w:p>
    <w:p w14:paraId="103E706B" w14:textId="480354F4" w:rsidR="00DB0C66" w:rsidRDefault="00DB0C66" w:rsidP="00DB0C66">
      <w:r>
        <w:t>Edge Computing</w:t>
      </w:r>
      <w:r w:rsidR="002C6745">
        <w:t xml:space="preserve"> </w:t>
      </w:r>
      <w:r w:rsidR="006176C3">
        <w:t>aspects</w:t>
      </w:r>
      <w:r>
        <w:t>:</w:t>
      </w:r>
    </w:p>
    <w:p w14:paraId="340F3497" w14:textId="299E1C5C" w:rsidR="00804CB8" w:rsidRPr="00804CB8" w:rsidRDefault="00804CB8" w:rsidP="5C33A398">
      <w:pPr>
        <w:pStyle w:val="ListParagraph"/>
        <w:numPr>
          <w:ilvl w:val="0"/>
          <w:numId w:val="52"/>
        </w:numPr>
      </w:pPr>
      <w:r w:rsidRPr="00804CB8">
        <w:rPr>
          <w:lang w:val="en-GB"/>
        </w:rPr>
        <w:t>Brings computation and data storage closer to data sources and users.</w:t>
      </w:r>
    </w:p>
    <w:p w14:paraId="46614465" w14:textId="707C79C2" w:rsidR="00804CB8" w:rsidRPr="00804CB8" w:rsidRDefault="00804CB8" w:rsidP="5C33A398">
      <w:pPr>
        <w:pStyle w:val="ListParagraph"/>
        <w:numPr>
          <w:ilvl w:val="0"/>
          <w:numId w:val="52"/>
        </w:numPr>
        <w:rPr>
          <w:lang w:val="en-GB"/>
        </w:rPr>
      </w:pPr>
      <w:r w:rsidRPr="00804CB8">
        <w:rPr>
          <w:lang w:val="en-GB"/>
        </w:rPr>
        <w:t>Reduces latency, conserves bandwidth, and enhances user experience.</w:t>
      </w:r>
    </w:p>
    <w:p w14:paraId="0F453F32" w14:textId="3333F365" w:rsidR="5C33A398" w:rsidRPr="00836D5C" w:rsidRDefault="5C33A398" w:rsidP="00836D5C">
      <w:pPr>
        <w:rPr>
          <w:lang w:val="en-GB"/>
        </w:rPr>
      </w:pPr>
    </w:p>
    <w:p w14:paraId="47FDFAB1" w14:textId="35243373" w:rsidR="00DB0C66" w:rsidRDefault="00804CB8" w:rsidP="00804CB8">
      <w:r>
        <w:t>CDNs + Edge Computing</w:t>
      </w:r>
      <w:r w:rsidR="006176C3">
        <w:t xml:space="preserve"> key benefits</w:t>
      </w:r>
      <w:r>
        <w:t>:</w:t>
      </w:r>
    </w:p>
    <w:p w14:paraId="6D785F74" w14:textId="6AEEBBC2" w:rsidR="00B50DB0" w:rsidRPr="00B50DB0" w:rsidRDefault="00B50DB0" w:rsidP="5C33A398">
      <w:pPr>
        <w:pStyle w:val="ListParagraph"/>
        <w:numPr>
          <w:ilvl w:val="0"/>
          <w:numId w:val="53"/>
        </w:numPr>
      </w:pPr>
      <w:r w:rsidRPr="00B50DB0">
        <w:rPr>
          <w:lang w:val="en-GB"/>
        </w:rPr>
        <w:t>Real-time data processing and lower latency.</w:t>
      </w:r>
    </w:p>
    <w:p w14:paraId="25955C7B" w14:textId="4DAFCFD4" w:rsidR="00804CB8" w:rsidRPr="00267160" w:rsidRDefault="00B50DB0" w:rsidP="5C33A398">
      <w:pPr>
        <w:pStyle w:val="ListParagraph"/>
        <w:numPr>
          <w:ilvl w:val="0"/>
          <w:numId w:val="53"/>
        </w:numPr>
      </w:pPr>
      <w:r w:rsidRPr="00B50DB0">
        <w:rPr>
          <w:lang w:val="en-GB"/>
        </w:rPr>
        <w:t>Improved performance for dynamic content.</w:t>
      </w:r>
    </w:p>
    <w:p w14:paraId="6E303FBF" w14:textId="259BA98F" w:rsidR="00804CB8" w:rsidRDefault="00804CB8" w:rsidP="00267160"/>
    <w:p w14:paraId="60BDC708" w14:textId="2A48328D" w:rsidR="00267160" w:rsidRDefault="00267160" w:rsidP="00267160">
      <w:pPr>
        <w:pStyle w:val="Heading3"/>
        <w:rPr>
          <w:rFonts w:hint="eastAsia"/>
        </w:rPr>
      </w:pPr>
      <w:bookmarkStart w:id="25" w:name="_Toc887590546"/>
      <w:commentRangeStart w:id="26"/>
      <w:r>
        <w:t>Exercise 1: CDN CLI and CDN credentials</w:t>
      </w:r>
      <w:commentRangeEnd w:id="26"/>
      <w:r>
        <w:rPr>
          <w:rStyle w:val="CommentReference"/>
        </w:rPr>
        <w:commentReference w:id="26"/>
      </w:r>
      <w:bookmarkEnd w:id="25"/>
    </w:p>
    <w:p w14:paraId="526BECD8" w14:textId="293A4EFA" w:rsidR="005C4FF1" w:rsidRPr="00FD1013" w:rsidRDefault="005C4FF1" w:rsidP="005C4FF1">
      <w:pPr>
        <w:rPr>
          <w:b/>
        </w:rPr>
      </w:pPr>
      <w:r>
        <w:rPr>
          <w:b/>
        </w:rPr>
        <w:t>This section contains steps</w:t>
      </w:r>
      <w:r w:rsidR="00967831">
        <w:rPr>
          <w:b/>
        </w:rPr>
        <w:t xml:space="preserve"> related to configurations already available on the lab machines</w:t>
      </w:r>
      <w:r>
        <w:rPr>
          <w:b/>
        </w:rPr>
        <w:t>.</w:t>
      </w:r>
    </w:p>
    <w:p w14:paraId="53D64378" w14:textId="7DE1BA83" w:rsidR="005C4FF1" w:rsidRDefault="005C4FF1" w:rsidP="0104EAA7">
      <w:pPr>
        <w:rPr>
          <w:b/>
          <w:bCs/>
        </w:rPr>
      </w:pPr>
    </w:p>
    <w:p w14:paraId="36385947" w14:textId="7685CCFA" w:rsidR="00FD1013" w:rsidRPr="00FD1013" w:rsidRDefault="00765FFA" w:rsidP="00FD1013">
      <w:r w:rsidRPr="67A3FE8A">
        <w:rPr>
          <w:b/>
          <w:bCs/>
        </w:rPr>
        <w:t>Section overview:</w:t>
      </w:r>
      <w:r w:rsidR="001368C1" w:rsidRPr="67A3FE8A">
        <w:rPr>
          <w:b/>
          <w:bCs/>
        </w:rPr>
        <w:t xml:space="preserve"> </w:t>
      </w:r>
      <w:r w:rsidR="001E47CD">
        <w:t>To</w:t>
      </w:r>
      <w:r w:rsidR="00FD1013">
        <w:t xml:space="preserve"> be able to work with Akamai </w:t>
      </w:r>
      <w:proofErr w:type="spellStart"/>
      <w:r w:rsidR="00FD1013">
        <w:t>EdgeWorkers</w:t>
      </w:r>
      <w:proofErr w:type="spellEnd"/>
      <w:r w:rsidR="00FD1013">
        <w:t xml:space="preserve"> there are a few things that are required:</w:t>
      </w:r>
    </w:p>
    <w:p w14:paraId="2AC5D99A" w14:textId="2C232C29" w:rsidR="00FD1013" w:rsidRPr="00FD1013" w:rsidRDefault="00FD1013" w:rsidP="67A3FE8A">
      <w:pPr>
        <w:pStyle w:val="ListParagraph"/>
        <w:numPr>
          <w:ilvl w:val="0"/>
          <w:numId w:val="54"/>
        </w:numPr>
      </w:pPr>
      <w:r>
        <w:t>Access to Akamai Control Center: </w:t>
      </w:r>
      <w:hyperlink r:id="rId30">
        <w:r w:rsidRPr="67A3FE8A">
          <w:rPr>
            <w:rStyle w:val="Hyperlink"/>
          </w:rPr>
          <w:t>https://control.akamai.com/</w:t>
        </w:r>
      </w:hyperlink>
    </w:p>
    <w:p w14:paraId="0339B680" w14:textId="70AD9DC2" w:rsidR="00FD1013" w:rsidRPr="00FD1013" w:rsidRDefault="00FD1013" w:rsidP="5C33A398">
      <w:pPr>
        <w:pStyle w:val="ListParagraph"/>
        <w:numPr>
          <w:ilvl w:val="0"/>
          <w:numId w:val="54"/>
        </w:numPr>
      </w:pPr>
      <w:r>
        <w:t xml:space="preserve">Access to </w:t>
      </w:r>
      <w:r w:rsidR="001402AE">
        <w:t xml:space="preserve">your </w:t>
      </w:r>
      <w:r w:rsidR="00D61770">
        <w:t>organization</w:t>
      </w:r>
      <w:r>
        <w:t xml:space="preserve"> group in Akamai</w:t>
      </w:r>
    </w:p>
    <w:p w14:paraId="581AFFE6" w14:textId="3AFBD71A" w:rsidR="00FD1013" w:rsidRPr="00FD1013" w:rsidRDefault="00171A34" w:rsidP="5C33A398">
      <w:pPr>
        <w:pStyle w:val="ListParagraph"/>
        <w:numPr>
          <w:ilvl w:val="0"/>
          <w:numId w:val="54"/>
        </w:numPr>
      </w:pPr>
      <w:r>
        <w:t>A configured</w:t>
      </w:r>
      <w:r w:rsidR="00FD1013">
        <w:t xml:space="preserve"> </w:t>
      </w:r>
      <w:r>
        <w:t>P</w:t>
      </w:r>
      <w:r w:rsidR="00FD1013">
        <w:t>roperty in Akamai</w:t>
      </w:r>
    </w:p>
    <w:p w14:paraId="1ED80BA0" w14:textId="292CC7E4" w:rsidR="00FD1013" w:rsidRPr="00FD1013" w:rsidRDefault="00FD1013" w:rsidP="5C33A398">
      <w:pPr>
        <w:pStyle w:val="ListParagraph"/>
        <w:numPr>
          <w:ilvl w:val="0"/>
          <w:numId w:val="54"/>
        </w:numPr>
      </w:pPr>
      <w:r>
        <w:t xml:space="preserve">Akamai CLI installed on development </w:t>
      </w:r>
      <w:r w:rsidR="00F846FD">
        <w:t>machine</w:t>
      </w:r>
    </w:p>
    <w:p w14:paraId="6142C746" w14:textId="4EAF4EBD" w:rsidR="00FD1013" w:rsidRPr="00FD1013" w:rsidRDefault="00FD1013" w:rsidP="67A3FE8A">
      <w:pPr>
        <w:pStyle w:val="ListParagraph"/>
        <w:numPr>
          <w:ilvl w:val="0"/>
          <w:numId w:val="54"/>
        </w:numPr>
      </w:pPr>
      <w:r w:rsidRPr="67A3FE8A">
        <w:rPr>
          <w:lang w:val="en-GB"/>
        </w:rPr>
        <w:t xml:space="preserve">Akamai CLI for </w:t>
      </w:r>
      <w:proofErr w:type="spellStart"/>
      <w:r w:rsidRPr="67A3FE8A">
        <w:rPr>
          <w:lang w:val="en-GB"/>
        </w:rPr>
        <w:t>EdgeWorkers</w:t>
      </w:r>
      <w:proofErr w:type="spellEnd"/>
      <w:r w:rsidRPr="67A3FE8A">
        <w:rPr>
          <w:lang w:val="en-GB"/>
        </w:rPr>
        <w:t xml:space="preserve"> installed on development </w:t>
      </w:r>
      <w:r w:rsidR="00F846FD" w:rsidRPr="67A3FE8A">
        <w:rPr>
          <w:lang w:val="en-GB"/>
        </w:rPr>
        <w:t>machine</w:t>
      </w:r>
    </w:p>
    <w:p w14:paraId="59E3B393" w14:textId="138708C6" w:rsidR="00FD1013" w:rsidRPr="00FD1013" w:rsidRDefault="00FD1013" w:rsidP="5C33A398">
      <w:pPr>
        <w:pStyle w:val="ListParagraph"/>
        <w:numPr>
          <w:ilvl w:val="0"/>
          <w:numId w:val="54"/>
        </w:numPr>
      </w:pPr>
      <w:r>
        <w:t>API Client credentials</w:t>
      </w:r>
    </w:p>
    <w:p w14:paraId="35ED7483" w14:textId="11C91EB4" w:rsidR="00765FFA" w:rsidRPr="00765FFA" w:rsidRDefault="00765FFA" w:rsidP="00765FFA"/>
    <w:p w14:paraId="3A88D17F" w14:textId="23E7EFAB" w:rsidR="004F243E" w:rsidRPr="004F243E" w:rsidRDefault="004F243E" w:rsidP="7D55CA8F">
      <w:pPr>
        <w:pStyle w:val="Heading3"/>
        <w:spacing w:line="300" w:lineRule="atLeast"/>
        <w:rPr>
          <w:rFonts w:eastAsiaTheme="minorEastAsia" w:cstheme="minorBidi" w:hint="eastAsia"/>
          <w:b/>
          <w:bCs/>
          <w:color w:val="auto"/>
          <w:sz w:val="24"/>
          <w:szCs w:val="24"/>
        </w:rPr>
      </w:pPr>
      <w:bookmarkStart w:id="27" w:name="_Toc1427501806"/>
      <w:r w:rsidRPr="7D55CA8F">
        <w:rPr>
          <w:rFonts w:eastAsiaTheme="minorEastAsia" w:cstheme="minorBidi"/>
          <w:b/>
          <w:bCs/>
          <w:color w:val="auto"/>
          <w:sz w:val="24"/>
          <w:szCs w:val="24"/>
        </w:rPr>
        <w:t>Step 1</w:t>
      </w:r>
      <w:r w:rsidR="003E4821" w:rsidRPr="7D55CA8F">
        <w:rPr>
          <w:rFonts w:eastAsiaTheme="minorEastAsia" w:cstheme="minorBidi"/>
          <w:b/>
          <w:bCs/>
          <w:color w:val="auto"/>
          <w:sz w:val="24"/>
          <w:szCs w:val="24"/>
        </w:rPr>
        <w:t xml:space="preserve"> [</w:t>
      </w:r>
      <w:r w:rsidR="00123953" w:rsidRPr="7D55CA8F">
        <w:rPr>
          <w:rFonts w:eastAsiaTheme="minorEastAsia" w:cstheme="minorBidi"/>
          <w:b/>
          <w:bCs/>
          <w:color w:val="auto"/>
          <w:sz w:val="24"/>
          <w:szCs w:val="24"/>
        </w:rPr>
        <w:t>preconfigured</w:t>
      </w:r>
      <w:r w:rsidR="006B0CCD" w:rsidRPr="7D55CA8F">
        <w:rPr>
          <w:rFonts w:eastAsiaTheme="minorEastAsia" w:cstheme="minorBidi"/>
          <w:b/>
          <w:bCs/>
          <w:color w:val="auto"/>
          <w:sz w:val="24"/>
          <w:szCs w:val="24"/>
        </w:rPr>
        <w:t xml:space="preserve"> on the lab machines</w:t>
      </w:r>
      <w:r w:rsidR="00071D31" w:rsidRPr="7D55CA8F">
        <w:rPr>
          <w:rFonts w:eastAsiaTheme="minorEastAsia" w:cstheme="minorBidi"/>
          <w:b/>
          <w:bCs/>
          <w:color w:val="auto"/>
          <w:sz w:val="24"/>
          <w:szCs w:val="24"/>
        </w:rPr>
        <w:t>]</w:t>
      </w:r>
      <w:r w:rsidRPr="7D55CA8F">
        <w:rPr>
          <w:rFonts w:eastAsiaTheme="minorEastAsia" w:cstheme="minorBidi"/>
          <w:b/>
          <w:bCs/>
          <w:color w:val="auto"/>
          <w:sz w:val="24"/>
          <w:szCs w:val="24"/>
        </w:rPr>
        <w:t xml:space="preserve">: </w:t>
      </w:r>
      <w:r w:rsidRPr="7D55CA8F">
        <w:rPr>
          <w:rFonts w:eastAsiaTheme="minorEastAsia" w:cstheme="minorBidi"/>
          <w:color w:val="auto"/>
          <w:sz w:val="24"/>
          <w:szCs w:val="24"/>
        </w:rPr>
        <w:t>Install Akamai CLI</w:t>
      </w:r>
      <w:bookmarkEnd w:id="27"/>
    </w:p>
    <w:p w14:paraId="1B61D0FE" w14:textId="1A172E04" w:rsidR="00FA509A" w:rsidRDefault="004F243E" w:rsidP="00FA509A">
      <w:pPr>
        <w:numPr>
          <w:ilvl w:val="0"/>
          <w:numId w:val="24"/>
        </w:numPr>
        <w:spacing w:before="100" w:beforeAutospacing="1" w:after="100" w:afterAutospacing="1" w:line="300" w:lineRule="atLeast"/>
        <w:rPr>
          <w:rFonts w:ascii="Segoe UI" w:hAnsi="Segoe UI" w:cs="Segoe UI"/>
          <w:sz w:val="21"/>
          <w:szCs w:val="21"/>
        </w:rPr>
      </w:pPr>
      <w:r w:rsidRPr="00FE2915">
        <w:t>Open your terminal</w:t>
      </w:r>
      <w:r>
        <w:rPr>
          <w:rFonts w:ascii="Segoe UI" w:hAnsi="Segoe UI" w:cs="Segoe UI"/>
          <w:sz w:val="21"/>
          <w:szCs w:val="21"/>
        </w:rPr>
        <w:t>.</w:t>
      </w:r>
    </w:p>
    <w:p w14:paraId="1917DC88" w14:textId="11E4AE41" w:rsidR="00FA509A" w:rsidRPr="00FA509A" w:rsidRDefault="00FA509A" w:rsidP="00FA509A">
      <w:pPr>
        <w:spacing w:before="100" w:beforeAutospacing="1" w:after="100" w:afterAutospacing="1" w:line="300" w:lineRule="atLeast"/>
        <w:ind w:left="720"/>
        <w:rPr>
          <w:rFonts w:ascii="Segoe UI" w:hAnsi="Segoe UI" w:cs="Segoe UI"/>
          <w:sz w:val="21"/>
          <w:szCs w:val="21"/>
        </w:rPr>
      </w:pPr>
      <w:r w:rsidRPr="00FA509A">
        <w:rPr>
          <w:rFonts w:ascii="Segoe UI" w:hAnsi="Segoe UI" w:cs="Segoe UI"/>
          <w:noProof/>
          <w:sz w:val="21"/>
          <w:szCs w:val="21"/>
        </w:rPr>
        <w:drawing>
          <wp:inline distT="0" distB="0" distL="0" distR="0" wp14:anchorId="47AD772B" wp14:editId="79D7B0D6">
            <wp:extent cx="3699584" cy="1651000"/>
            <wp:effectExtent l="25400" t="25400" r="85090" b="88900"/>
            <wp:docPr id="72405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0283" name="Picture 1" descr="A screenshot of a computer&#10;&#10;AI-generated content may be incorrect."/>
                    <pic:cNvPicPr/>
                  </pic:nvPicPr>
                  <pic:blipFill>
                    <a:blip r:embed="rId31"/>
                    <a:stretch>
                      <a:fillRect/>
                    </a:stretch>
                  </pic:blipFill>
                  <pic:spPr>
                    <a:xfrm>
                      <a:off x="0" y="0"/>
                      <a:ext cx="3759660" cy="1677810"/>
                    </a:xfrm>
                    <a:prstGeom prst="rect">
                      <a:avLst/>
                    </a:prstGeom>
                    <a:effectLst>
                      <a:outerShdw blurRad="50800" dist="38100" dir="2700000" algn="tl" rotWithShape="0">
                        <a:prstClr val="black">
                          <a:alpha val="40000"/>
                        </a:prstClr>
                      </a:outerShdw>
                    </a:effectLst>
                  </pic:spPr>
                </pic:pic>
              </a:graphicData>
            </a:graphic>
          </wp:inline>
        </w:drawing>
      </w:r>
    </w:p>
    <w:p w14:paraId="6F185316" w14:textId="331048D0" w:rsidR="008A49D2" w:rsidRDefault="008A49D2">
      <w:r>
        <w:br w:type="page"/>
      </w:r>
    </w:p>
    <w:p w14:paraId="15C11732" w14:textId="57CA215B" w:rsidR="004F243E" w:rsidRDefault="004F243E" w:rsidP="004F243E">
      <w:pPr>
        <w:numPr>
          <w:ilvl w:val="0"/>
          <w:numId w:val="24"/>
        </w:numPr>
        <w:spacing w:before="100" w:beforeAutospacing="1" w:after="100" w:afterAutospacing="1" w:line="300" w:lineRule="atLeast"/>
        <w:rPr>
          <w:rFonts w:ascii="Segoe UI" w:hAnsi="Segoe UI" w:cs="Segoe UI"/>
          <w:sz w:val="21"/>
          <w:szCs w:val="21"/>
        </w:rPr>
      </w:pPr>
      <w:r w:rsidRPr="00FE2915">
        <w:lastRenderedPageBreak/>
        <w:t>Run the following command to install Akamai CLI using Homebrew:</w:t>
      </w:r>
    </w:p>
    <w:p w14:paraId="2BA3A00C" w14:textId="5F7208C9"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brew install akamai</w:t>
      </w:r>
    </w:p>
    <w:p w14:paraId="7F39D63A" w14:textId="77777777" w:rsidR="00B60FEB" w:rsidRDefault="00B60FEB" w:rsidP="004F243E">
      <w:pPr>
        <w:pStyle w:val="HTMLPreformatted"/>
        <w:spacing w:line="300" w:lineRule="atLeast"/>
        <w:rPr>
          <w:rStyle w:val="HTMLCode"/>
          <w:rFonts w:eastAsiaTheme="majorEastAsia"/>
        </w:rPr>
      </w:pPr>
    </w:p>
    <w:p w14:paraId="0BAC2F53" w14:textId="0730C929" w:rsidR="004F243E" w:rsidRPr="00FB305A" w:rsidRDefault="004F243E" w:rsidP="7D55CA8F">
      <w:pPr>
        <w:pStyle w:val="Heading3"/>
        <w:spacing w:line="300" w:lineRule="atLeast"/>
        <w:rPr>
          <w:rFonts w:eastAsiaTheme="minorEastAsia" w:cstheme="minorBidi" w:hint="eastAsia"/>
          <w:b/>
          <w:bCs/>
          <w:color w:val="auto"/>
          <w:sz w:val="24"/>
          <w:szCs w:val="24"/>
        </w:rPr>
      </w:pPr>
      <w:bookmarkStart w:id="28" w:name="_Toc1743958766"/>
      <w:r w:rsidRPr="7D55CA8F">
        <w:rPr>
          <w:rFonts w:eastAsiaTheme="minorEastAsia" w:cstheme="minorBidi"/>
          <w:b/>
          <w:bCs/>
          <w:color w:val="auto"/>
          <w:sz w:val="24"/>
          <w:szCs w:val="24"/>
        </w:rPr>
        <w:t xml:space="preserve">Step 2: </w:t>
      </w:r>
      <w:r w:rsidRPr="7D55CA8F">
        <w:rPr>
          <w:rFonts w:eastAsiaTheme="minorEastAsia" w:cstheme="minorBidi"/>
          <w:color w:val="auto"/>
          <w:sz w:val="24"/>
          <w:szCs w:val="24"/>
        </w:rPr>
        <w:t>Verify Akamai CLI Installation</w:t>
      </w:r>
      <w:r w:rsidR="00FB305A" w:rsidRPr="7D55CA8F">
        <w:rPr>
          <w:rFonts w:eastAsiaTheme="minorEastAsia" w:cstheme="minorBidi"/>
          <w:color w:val="auto"/>
          <w:sz w:val="24"/>
          <w:szCs w:val="24"/>
        </w:rPr>
        <w:t xml:space="preserve"> - </w:t>
      </w:r>
      <w:r w:rsidRPr="7D55CA8F">
        <w:rPr>
          <w:rFonts w:eastAsiaTheme="minorEastAsia" w:cstheme="minorBidi"/>
          <w:color w:val="auto"/>
          <w:sz w:val="24"/>
          <w:szCs w:val="24"/>
        </w:rPr>
        <w:t>To ensure Akamai CLI is installed properly, run:</w:t>
      </w:r>
      <w:bookmarkEnd w:id="28"/>
    </w:p>
    <w:p w14:paraId="67A03F51" w14:textId="1162F0C7"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akamai --version</w:t>
      </w:r>
    </w:p>
    <w:p w14:paraId="509324A5" w14:textId="5FB539D6" w:rsidR="00FE2915" w:rsidRPr="00A05ED5" w:rsidRDefault="00FE2915" w:rsidP="00FE2915">
      <w:pPr>
        <w:rPr>
          <w:rFonts w:eastAsiaTheme="majorEastAsia" w:hint="eastAsia"/>
        </w:rPr>
      </w:pPr>
    </w:p>
    <w:p w14:paraId="09AA0129" w14:textId="27D34A51" w:rsidR="004F243E" w:rsidRDefault="004F243E" w:rsidP="00FE2915">
      <w:r w:rsidRPr="00FE2915">
        <w:t>This should print the Akamai CLI version, confirming the installation.</w:t>
      </w:r>
    </w:p>
    <w:p w14:paraId="2D01838D" w14:textId="29FD1BDF" w:rsidR="008A49D2" w:rsidRDefault="008A49D2" w:rsidP="00FE2915">
      <w:r w:rsidRPr="008A49D2">
        <w:rPr>
          <w:noProof/>
        </w:rPr>
        <w:drawing>
          <wp:inline distT="0" distB="0" distL="0" distR="0" wp14:anchorId="2DCFF6FF" wp14:editId="50FA182C">
            <wp:extent cx="3996267" cy="956341"/>
            <wp:effectExtent l="25400" t="25400" r="93345" b="85090"/>
            <wp:docPr id="1156456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6793" name="Picture 1" descr="A screenshot of a computer&#10;&#10;AI-generated content may be incorrect."/>
                    <pic:cNvPicPr/>
                  </pic:nvPicPr>
                  <pic:blipFill>
                    <a:blip r:embed="rId32"/>
                    <a:stretch>
                      <a:fillRect/>
                    </a:stretch>
                  </pic:blipFill>
                  <pic:spPr>
                    <a:xfrm>
                      <a:off x="0" y="0"/>
                      <a:ext cx="4090838" cy="978973"/>
                    </a:xfrm>
                    <a:prstGeom prst="rect">
                      <a:avLst/>
                    </a:prstGeom>
                    <a:effectLst>
                      <a:outerShdw blurRad="50800" dist="38100" dir="2700000" algn="tl" rotWithShape="0">
                        <a:prstClr val="black">
                          <a:alpha val="40000"/>
                        </a:prstClr>
                      </a:outerShdw>
                    </a:effectLst>
                  </pic:spPr>
                </pic:pic>
              </a:graphicData>
            </a:graphic>
          </wp:inline>
        </w:drawing>
      </w:r>
    </w:p>
    <w:p w14:paraId="6A55513B" w14:textId="4CE18079" w:rsidR="00B60FEB" w:rsidRPr="00FE2915" w:rsidRDefault="00B60FEB" w:rsidP="00FE2915"/>
    <w:p w14:paraId="18436C45" w14:textId="2199C48E" w:rsidR="004F243E" w:rsidRPr="00FE2915" w:rsidRDefault="004F243E" w:rsidP="7D55CA8F">
      <w:pPr>
        <w:pStyle w:val="Heading3"/>
        <w:spacing w:line="300" w:lineRule="atLeast"/>
        <w:rPr>
          <w:rFonts w:eastAsiaTheme="minorEastAsia" w:cstheme="minorBidi" w:hint="eastAsia"/>
          <w:color w:val="auto"/>
          <w:sz w:val="24"/>
          <w:szCs w:val="24"/>
          <w:lang w:val="en-GB"/>
        </w:rPr>
      </w:pPr>
      <w:bookmarkStart w:id="29" w:name="_Toc1311101322"/>
      <w:r w:rsidRPr="7D55CA8F">
        <w:rPr>
          <w:rFonts w:eastAsiaTheme="minorEastAsia" w:cstheme="minorBidi"/>
          <w:b/>
          <w:bCs/>
          <w:color w:val="auto"/>
          <w:sz w:val="24"/>
          <w:szCs w:val="24"/>
        </w:rPr>
        <w:t>Step 3</w:t>
      </w:r>
      <w:r w:rsidR="00071D31" w:rsidRPr="7D55CA8F">
        <w:rPr>
          <w:rFonts w:eastAsiaTheme="minorEastAsia" w:cstheme="minorBidi"/>
          <w:b/>
          <w:bCs/>
          <w:color w:val="auto"/>
          <w:sz w:val="24"/>
          <w:szCs w:val="24"/>
        </w:rPr>
        <w:t xml:space="preserve"> [</w:t>
      </w:r>
      <w:r w:rsidR="00123953" w:rsidRPr="7D55CA8F">
        <w:rPr>
          <w:rFonts w:eastAsiaTheme="minorEastAsia" w:cstheme="minorBidi"/>
          <w:b/>
          <w:bCs/>
          <w:color w:val="auto"/>
          <w:sz w:val="24"/>
          <w:szCs w:val="24"/>
        </w:rPr>
        <w:t xml:space="preserve">preconfigured </w:t>
      </w:r>
      <w:r w:rsidR="006B0CCD" w:rsidRPr="7D55CA8F">
        <w:rPr>
          <w:rFonts w:eastAsiaTheme="minorEastAsia" w:cstheme="minorBidi"/>
          <w:b/>
          <w:bCs/>
          <w:color w:val="auto"/>
          <w:sz w:val="24"/>
          <w:szCs w:val="24"/>
        </w:rPr>
        <w:t>on the lab machines</w:t>
      </w:r>
      <w:r w:rsidR="00071D31" w:rsidRPr="7D55CA8F">
        <w:rPr>
          <w:rFonts w:eastAsiaTheme="minorEastAsia" w:cstheme="minorBidi"/>
          <w:b/>
          <w:bCs/>
          <w:color w:val="auto"/>
          <w:sz w:val="24"/>
          <w:szCs w:val="24"/>
        </w:rPr>
        <w:t>]</w:t>
      </w:r>
      <w:r w:rsidRPr="7D55CA8F">
        <w:rPr>
          <w:rFonts w:eastAsiaTheme="minorEastAsia" w:cstheme="minorBidi"/>
          <w:b/>
          <w:bCs/>
          <w:color w:val="auto"/>
          <w:sz w:val="24"/>
          <w:szCs w:val="24"/>
        </w:rPr>
        <w:t xml:space="preserve">: </w:t>
      </w:r>
      <w:r w:rsidRPr="7D55CA8F">
        <w:rPr>
          <w:rFonts w:eastAsiaTheme="minorEastAsia" w:cstheme="minorBidi"/>
          <w:color w:val="auto"/>
          <w:sz w:val="24"/>
          <w:szCs w:val="24"/>
        </w:rPr>
        <w:t xml:space="preserve">Install Akamai CLI for </w:t>
      </w:r>
      <w:proofErr w:type="spellStart"/>
      <w:r w:rsidRPr="7D55CA8F">
        <w:rPr>
          <w:rFonts w:eastAsiaTheme="minorEastAsia" w:cstheme="minorBidi"/>
          <w:color w:val="auto"/>
          <w:sz w:val="24"/>
          <w:szCs w:val="24"/>
        </w:rPr>
        <w:t>EdgeWorkers</w:t>
      </w:r>
      <w:proofErr w:type="spellEnd"/>
      <w:r w:rsidR="00AA3077" w:rsidRPr="7D55CA8F">
        <w:rPr>
          <w:rFonts w:eastAsiaTheme="minorEastAsia" w:cstheme="minorBidi"/>
          <w:color w:val="auto"/>
          <w:sz w:val="24"/>
          <w:szCs w:val="24"/>
        </w:rPr>
        <w:t xml:space="preserve"> - </w:t>
      </w:r>
      <w:r w:rsidRPr="7D55CA8F">
        <w:rPr>
          <w:rFonts w:eastAsiaTheme="minorEastAsia" w:cstheme="minorBidi"/>
          <w:color w:val="auto"/>
          <w:sz w:val="24"/>
          <w:szCs w:val="24"/>
        </w:rPr>
        <w:t xml:space="preserve">Assuming Akamai CLI is installed, run the following command to install </w:t>
      </w:r>
      <w:proofErr w:type="spellStart"/>
      <w:r w:rsidRPr="7D55CA8F">
        <w:rPr>
          <w:rFonts w:eastAsiaTheme="minorEastAsia" w:cstheme="minorBidi"/>
          <w:color w:val="auto"/>
          <w:sz w:val="24"/>
          <w:szCs w:val="24"/>
        </w:rPr>
        <w:t>EdgeWorkers</w:t>
      </w:r>
      <w:proofErr w:type="spellEnd"/>
      <w:r w:rsidRPr="7D55CA8F">
        <w:rPr>
          <w:rFonts w:eastAsiaTheme="minorEastAsia" w:cstheme="minorBidi"/>
          <w:color w:val="auto"/>
          <w:sz w:val="24"/>
          <w:szCs w:val="24"/>
        </w:rPr>
        <w:t>:</w:t>
      </w:r>
      <w:bookmarkEnd w:id="29"/>
    </w:p>
    <w:p w14:paraId="6D9D45F1" w14:textId="6D7D81CC"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akamai install </w:t>
      </w:r>
      <w:proofErr w:type="spellStart"/>
      <w:r>
        <w:rPr>
          <w:rStyle w:val="HTMLCode"/>
          <w:rFonts w:eastAsiaTheme="majorEastAsia"/>
        </w:rPr>
        <w:t>edgeworkers</w:t>
      </w:r>
      <w:proofErr w:type="spellEnd"/>
    </w:p>
    <w:p w14:paraId="0531EBA6" w14:textId="020A9174" w:rsidR="00B60FEB" w:rsidRDefault="00B60FEB" w:rsidP="004F243E">
      <w:pPr>
        <w:pStyle w:val="HTMLPreformatted"/>
        <w:spacing w:line="300" w:lineRule="atLeast"/>
        <w:rPr>
          <w:rStyle w:val="HTMLCode"/>
          <w:rFonts w:eastAsiaTheme="majorEastAsia"/>
          <w:lang w:val="en-GB"/>
        </w:rPr>
      </w:pPr>
    </w:p>
    <w:p w14:paraId="69E73FE2" w14:textId="75E467B1" w:rsidR="004F243E" w:rsidRPr="00AA3077" w:rsidRDefault="004F243E" w:rsidP="7D55CA8F">
      <w:pPr>
        <w:pStyle w:val="Heading3"/>
        <w:spacing w:line="300" w:lineRule="atLeast"/>
        <w:rPr>
          <w:rFonts w:eastAsiaTheme="minorEastAsia" w:cstheme="minorBidi" w:hint="eastAsia"/>
          <w:b/>
          <w:bCs/>
          <w:color w:val="auto"/>
          <w:sz w:val="24"/>
          <w:szCs w:val="24"/>
          <w:lang w:val="en-GB"/>
        </w:rPr>
      </w:pPr>
      <w:bookmarkStart w:id="30" w:name="_Toc25474591"/>
      <w:r w:rsidRPr="7D55CA8F">
        <w:rPr>
          <w:rFonts w:eastAsiaTheme="minorEastAsia" w:cstheme="minorBidi"/>
          <w:b/>
          <w:bCs/>
          <w:color w:val="auto"/>
          <w:sz w:val="24"/>
          <w:szCs w:val="24"/>
        </w:rPr>
        <w:t xml:space="preserve">Step 4: </w:t>
      </w:r>
      <w:r w:rsidRPr="7D55CA8F">
        <w:rPr>
          <w:rFonts w:eastAsiaTheme="minorEastAsia" w:cstheme="minorBidi"/>
          <w:color w:val="auto"/>
          <w:sz w:val="24"/>
          <w:szCs w:val="24"/>
        </w:rPr>
        <w:t xml:space="preserve">Verify </w:t>
      </w:r>
      <w:proofErr w:type="spellStart"/>
      <w:r w:rsidRPr="7D55CA8F">
        <w:rPr>
          <w:rFonts w:eastAsiaTheme="minorEastAsia" w:cstheme="minorBidi"/>
          <w:color w:val="auto"/>
          <w:sz w:val="24"/>
          <w:szCs w:val="24"/>
        </w:rPr>
        <w:t>EdgeWorkers</w:t>
      </w:r>
      <w:proofErr w:type="spellEnd"/>
      <w:r w:rsidRPr="7D55CA8F">
        <w:rPr>
          <w:rFonts w:eastAsiaTheme="minorEastAsia" w:cstheme="minorBidi"/>
          <w:color w:val="auto"/>
          <w:sz w:val="24"/>
          <w:szCs w:val="24"/>
        </w:rPr>
        <w:t xml:space="preserve"> Installation</w:t>
      </w:r>
      <w:r w:rsidR="00AA3077" w:rsidRPr="7D55CA8F">
        <w:rPr>
          <w:rFonts w:eastAsiaTheme="minorEastAsia" w:cstheme="minorBidi"/>
          <w:b/>
          <w:bCs/>
          <w:color w:val="auto"/>
          <w:sz w:val="24"/>
          <w:szCs w:val="24"/>
        </w:rPr>
        <w:t xml:space="preserve"> - </w:t>
      </w:r>
      <w:r w:rsidRPr="7D55CA8F">
        <w:rPr>
          <w:rFonts w:eastAsiaTheme="minorEastAsia" w:cstheme="minorBidi"/>
          <w:color w:val="auto"/>
          <w:sz w:val="24"/>
          <w:szCs w:val="24"/>
        </w:rPr>
        <w:t>To</w:t>
      </w:r>
      <w:r w:rsidRPr="7D55CA8F">
        <w:rPr>
          <w:rFonts w:ascii="Segoe UI" w:hAnsi="Segoe UI" w:cs="Segoe UI"/>
          <w:sz w:val="21"/>
          <w:szCs w:val="21"/>
        </w:rPr>
        <w:t xml:space="preserve"> </w:t>
      </w:r>
      <w:r w:rsidRPr="7D55CA8F">
        <w:rPr>
          <w:rFonts w:eastAsiaTheme="minorEastAsia" w:cstheme="minorBidi"/>
          <w:color w:val="auto"/>
          <w:sz w:val="24"/>
          <w:szCs w:val="24"/>
        </w:rPr>
        <w:t xml:space="preserve">ensure </w:t>
      </w:r>
      <w:proofErr w:type="spellStart"/>
      <w:r w:rsidRPr="7D55CA8F">
        <w:rPr>
          <w:rFonts w:eastAsiaTheme="minorEastAsia" w:cstheme="minorBidi"/>
          <w:color w:val="auto"/>
          <w:sz w:val="24"/>
          <w:szCs w:val="24"/>
        </w:rPr>
        <w:t>EdgeWorkers</w:t>
      </w:r>
      <w:proofErr w:type="spellEnd"/>
      <w:r w:rsidRPr="7D55CA8F">
        <w:rPr>
          <w:rFonts w:eastAsiaTheme="minorEastAsia" w:cstheme="minorBidi"/>
          <w:color w:val="auto"/>
          <w:sz w:val="24"/>
          <w:szCs w:val="24"/>
        </w:rPr>
        <w:t xml:space="preserve"> is installed properly, run:</w:t>
      </w:r>
      <w:bookmarkEnd w:id="30"/>
    </w:p>
    <w:p w14:paraId="678AB2B1" w14:textId="48246FB4"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akamai list</w:t>
      </w:r>
    </w:p>
    <w:p w14:paraId="5417260D" w14:textId="6A7ACD67" w:rsidR="00B60FEB" w:rsidRDefault="00B60FEB" w:rsidP="004F243E">
      <w:pPr>
        <w:pStyle w:val="HTMLPreformatted"/>
        <w:spacing w:line="300" w:lineRule="atLeast"/>
        <w:rPr>
          <w:rStyle w:val="HTMLCode"/>
          <w:rFonts w:eastAsiaTheme="majorEastAsia"/>
        </w:rPr>
      </w:pPr>
    </w:p>
    <w:p w14:paraId="4EF6183A" w14:textId="60EFFEB3" w:rsidR="004F243E" w:rsidRDefault="004F243E" w:rsidP="004F243E">
      <w:pPr>
        <w:pStyle w:val="NormalWeb"/>
        <w:spacing w:line="300" w:lineRule="atLeast"/>
        <w:rPr>
          <w:rFonts w:asciiTheme="minorHAnsi" w:eastAsiaTheme="minorEastAsia" w:hAnsiTheme="minorHAnsi" w:cstheme="minorBidi" w:hint="eastAsia"/>
          <w:kern w:val="2"/>
          <w:lang w:eastAsia="en-US"/>
          <w14:ligatures w14:val="standardContextual"/>
        </w:rPr>
      </w:pPr>
      <w:r w:rsidRPr="5DD2B21C">
        <w:rPr>
          <w:rFonts w:asciiTheme="minorHAnsi" w:eastAsiaTheme="minorEastAsia" w:hAnsiTheme="minorHAnsi" w:cstheme="minorBidi"/>
          <w:kern w:val="2"/>
          <w:lang w:eastAsia="en-US"/>
          <w14:ligatures w14:val="standardContextual"/>
        </w:rPr>
        <w:t>This should print a list of</w:t>
      </w:r>
      <w:r w:rsidR="009E3071">
        <w:rPr>
          <w:rFonts w:asciiTheme="minorHAnsi" w:eastAsiaTheme="minorEastAsia" w:hAnsiTheme="minorHAnsi" w:cstheme="minorBidi"/>
          <w:kern w:val="2"/>
          <w:lang w:eastAsia="en-US"/>
          <w14:ligatures w14:val="standardContextual"/>
        </w:rPr>
        <w:t xml:space="preserve"> available</w:t>
      </w:r>
      <w:r w:rsidRPr="5DD2B21C">
        <w:rPr>
          <w:rFonts w:asciiTheme="minorHAnsi" w:eastAsiaTheme="minorEastAsia" w:hAnsiTheme="minorHAnsi" w:cstheme="minorBidi"/>
          <w:kern w:val="2"/>
          <w:lang w:eastAsia="en-US"/>
          <w14:ligatures w14:val="standardContextual"/>
        </w:rPr>
        <w:t xml:space="preserve"> Akamai CLI commands, including </w:t>
      </w:r>
      <w:r w:rsidRPr="00C84CF6">
        <w:rPr>
          <w:rFonts w:asciiTheme="minorHAnsi" w:eastAsiaTheme="minorEastAsia" w:hAnsiTheme="minorHAnsi" w:cstheme="minorBidi"/>
          <w:b/>
          <w:bCs/>
          <w:kern w:val="2"/>
          <w:lang w:eastAsia="en-US"/>
          <w14:ligatures w14:val="standardContextual"/>
        </w:rPr>
        <w:t>"</w:t>
      </w:r>
      <w:proofErr w:type="spellStart"/>
      <w:r w:rsidRPr="00C84CF6">
        <w:rPr>
          <w:rFonts w:asciiTheme="minorHAnsi" w:eastAsiaTheme="minorEastAsia" w:hAnsiTheme="minorHAnsi" w:cstheme="minorBidi"/>
          <w:b/>
          <w:bCs/>
          <w:kern w:val="2"/>
          <w:lang w:eastAsia="en-US"/>
          <w14:ligatures w14:val="standardContextual"/>
        </w:rPr>
        <w:t>edgeworkers</w:t>
      </w:r>
      <w:proofErr w:type="spellEnd"/>
      <w:r w:rsidRPr="00C84CF6">
        <w:rPr>
          <w:rFonts w:asciiTheme="minorHAnsi" w:eastAsiaTheme="minorEastAsia" w:hAnsiTheme="minorHAnsi" w:cstheme="minorBidi"/>
          <w:b/>
          <w:bCs/>
          <w:kern w:val="2"/>
          <w:lang w:eastAsia="en-US"/>
          <w14:ligatures w14:val="standardContextual"/>
        </w:rPr>
        <w:t>"</w:t>
      </w:r>
      <w:r w:rsidRPr="5DD2B21C">
        <w:rPr>
          <w:rFonts w:asciiTheme="minorHAnsi" w:eastAsiaTheme="minorEastAsia" w:hAnsiTheme="minorHAnsi" w:cstheme="minorBidi"/>
          <w:kern w:val="2"/>
          <w:lang w:eastAsia="en-US"/>
          <w14:ligatures w14:val="standardContextual"/>
        </w:rPr>
        <w:t>.</w:t>
      </w:r>
    </w:p>
    <w:p w14:paraId="3E00BD02" w14:textId="33A09627" w:rsidR="00AD23E8" w:rsidRPr="00A05ED5" w:rsidRDefault="008A49D2" w:rsidP="47BC7A53">
      <w:pPr>
        <w:pStyle w:val="NormalWeb"/>
        <w:spacing w:line="300" w:lineRule="atLeast"/>
        <w:rPr>
          <w:rFonts w:asciiTheme="minorHAnsi" w:eastAsiaTheme="minorEastAsia" w:hAnsiTheme="minorHAnsi" w:cstheme="minorBidi" w:hint="eastAsia"/>
          <w:kern w:val="2"/>
          <w:lang w:val="en-GB" w:eastAsia="en-US"/>
          <w14:ligatures w14:val="standardContextual"/>
        </w:rPr>
      </w:pPr>
      <w:r>
        <w:rPr>
          <w:noProof/>
          <w:lang w:val="en-GB"/>
        </w:rPr>
        <mc:AlternateContent>
          <mc:Choice Requires="wps">
            <w:drawing>
              <wp:anchor distT="0" distB="0" distL="114300" distR="114300" simplePos="0" relativeHeight="251658240" behindDoc="0" locked="0" layoutInCell="1" allowOverlap="1" wp14:anchorId="31EEFFB4" wp14:editId="2C457D9C">
                <wp:simplePos x="0" y="0"/>
                <wp:positionH relativeFrom="column">
                  <wp:posOffset>169332</wp:posOffset>
                </wp:positionH>
                <wp:positionV relativeFrom="paragraph">
                  <wp:posOffset>1240790</wp:posOffset>
                </wp:positionV>
                <wp:extent cx="3665855" cy="168910"/>
                <wp:effectExtent l="19050" t="19050" r="10795" b="21590"/>
                <wp:wrapNone/>
                <wp:docPr id="258336150" name="Rounded Rectangle 1"/>
                <wp:cNvGraphicFramePr/>
                <a:graphic xmlns:a="http://schemas.openxmlformats.org/drawingml/2006/main">
                  <a:graphicData uri="http://schemas.microsoft.com/office/word/2010/wordprocessingShape">
                    <wps:wsp>
                      <wps:cNvSpPr/>
                      <wps:spPr>
                        <a:xfrm>
                          <a:off x="0" y="0"/>
                          <a:ext cx="3665855" cy="1689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mc:AlternateContent>
      </w:r>
      <w:r w:rsidRPr="008A49D2">
        <w:rPr>
          <w:rFonts w:asciiTheme="minorHAnsi" w:eastAsiaTheme="minorEastAsia" w:hAnsiTheme="minorHAnsi" w:cstheme="minorBidi"/>
          <w:noProof/>
          <w:kern w:val="2"/>
          <w:lang w:val="en-GB" w:eastAsia="en-US"/>
          <w14:ligatures w14:val="standardContextual"/>
        </w:rPr>
        <w:drawing>
          <wp:inline distT="0" distB="0" distL="0" distR="0" wp14:anchorId="52A01C9E" wp14:editId="299DC31B">
            <wp:extent cx="4021455" cy="1563850"/>
            <wp:effectExtent l="25400" t="25400" r="93345" b="87630"/>
            <wp:docPr id="1812673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3985" name="Picture 1" descr="A screenshot of a computer&#10;&#10;AI-generated content may be incorrect."/>
                    <pic:cNvPicPr/>
                  </pic:nvPicPr>
                  <pic:blipFill>
                    <a:blip r:embed="rId33"/>
                    <a:stretch>
                      <a:fillRect/>
                    </a:stretch>
                  </pic:blipFill>
                  <pic:spPr>
                    <a:xfrm>
                      <a:off x="0" y="0"/>
                      <a:ext cx="4088101" cy="1589767"/>
                    </a:xfrm>
                    <a:prstGeom prst="rect">
                      <a:avLst/>
                    </a:prstGeom>
                    <a:effectLst>
                      <a:outerShdw blurRad="50800" dist="38100" dir="2700000" algn="tl" rotWithShape="0">
                        <a:prstClr val="black">
                          <a:alpha val="40000"/>
                        </a:prstClr>
                      </a:outerShdw>
                    </a:effectLst>
                  </pic:spPr>
                </pic:pic>
              </a:graphicData>
            </a:graphic>
          </wp:inline>
        </w:drawing>
      </w:r>
    </w:p>
    <w:p w14:paraId="6E525EE9" w14:textId="77777777" w:rsidR="0021639C" w:rsidRDefault="0021639C">
      <w:pPr>
        <w:rPr>
          <w:ins w:id="31" w:author="Iulian Velea" w:date="2025-03-08T04:47:00Z" w16du:dateUtc="2025-03-08T02:47:00Z"/>
          <w:rFonts w:eastAsiaTheme="minorEastAsia" w:hint="eastAsia"/>
          <w:b/>
          <w:bCs/>
        </w:rPr>
      </w:pPr>
      <w:ins w:id="32" w:author="Iulian Velea" w:date="2025-03-08T04:47:00Z" w16du:dateUtc="2025-03-08T02:47:00Z">
        <w:r>
          <w:rPr>
            <w:rFonts w:eastAsiaTheme="minorEastAsia"/>
            <w:b/>
            <w:bCs/>
          </w:rPr>
          <w:br w:type="page"/>
        </w:r>
      </w:ins>
    </w:p>
    <w:p w14:paraId="520C4070" w14:textId="5FC4202F" w:rsidR="004F243E" w:rsidRPr="00AA3077" w:rsidRDefault="004F243E" w:rsidP="7D55CA8F">
      <w:pPr>
        <w:pStyle w:val="Heading3"/>
        <w:spacing w:line="300" w:lineRule="atLeast"/>
        <w:rPr>
          <w:rFonts w:eastAsiaTheme="minorEastAsia" w:cstheme="minorBidi" w:hint="eastAsia"/>
          <w:color w:val="auto"/>
          <w:sz w:val="24"/>
          <w:szCs w:val="24"/>
        </w:rPr>
      </w:pPr>
      <w:bookmarkStart w:id="33" w:name="_Toc555954295"/>
      <w:r w:rsidRPr="7D55CA8F">
        <w:rPr>
          <w:rFonts w:eastAsiaTheme="minorEastAsia" w:cstheme="minorBidi"/>
          <w:b/>
          <w:bCs/>
          <w:color w:val="auto"/>
          <w:sz w:val="24"/>
          <w:szCs w:val="24"/>
        </w:rPr>
        <w:lastRenderedPageBreak/>
        <w:t>Step 5</w:t>
      </w:r>
      <w:r w:rsidR="006B0CCD" w:rsidRPr="7D55CA8F">
        <w:rPr>
          <w:rFonts w:eastAsiaTheme="minorEastAsia" w:cstheme="minorBidi"/>
          <w:b/>
          <w:bCs/>
          <w:color w:val="auto"/>
          <w:sz w:val="24"/>
          <w:szCs w:val="24"/>
        </w:rPr>
        <w:t xml:space="preserve"> [</w:t>
      </w:r>
      <w:r w:rsidR="00123953" w:rsidRPr="7D55CA8F">
        <w:rPr>
          <w:rFonts w:eastAsiaTheme="minorEastAsia" w:cstheme="minorBidi"/>
          <w:b/>
          <w:bCs/>
          <w:color w:val="auto"/>
          <w:sz w:val="24"/>
          <w:szCs w:val="24"/>
        </w:rPr>
        <w:t xml:space="preserve">preconfigured </w:t>
      </w:r>
      <w:r w:rsidR="00623878" w:rsidRPr="7D55CA8F">
        <w:rPr>
          <w:rFonts w:eastAsiaTheme="minorEastAsia" w:cstheme="minorBidi"/>
          <w:b/>
          <w:bCs/>
          <w:color w:val="auto"/>
          <w:sz w:val="24"/>
          <w:szCs w:val="24"/>
        </w:rPr>
        <w:t>on the lab machines</w:t>
      </w:r>
      <w:r w:rsidR="006B0CCD" w:rsidRPr="7D55CA8F">
        <w:rPr>
          <w:rFonts w:eastAsiaTheme="minorEastAsia" w:cstheme="minorBidi"/>
          <w:b/>
          <w:bCs/>
          <w:color w:val="auto"/>
          <w:sz w:val="24"/>
          <w:szCs w:val="24"/>
        </w:rPr>
        <w:t>]</w:t>
      </w:r>
      <w:r w:rsidRPr="7D55CA8F">
        <w:rPr>
          <w:rFonts w:eastAsiaTheme="minorEastAsia" w:cstheme="minorBidi"/>
          <w:b/>
          <w:bCs/>
          <w:color w:val="auto"/>
          <w:sz w:val="24"/>
          <w:szCs w:val="24"/>
        </w:rPr>
        <w:t xml:space="preserve">: </w:t>
      </w:r>
      <w:r w:rsidRPr="7D55CA8F">
        <w:rPr>
          <w:rFonts w:eastAsiaTheme="minorEastAsia" w:cstheme="minorBidi"/>
          <w:color w:val="auto"/>
          <w:sz w:val="24"/>
          <w:szCs w:val="24"/>
        </w:rPr>
        <w:t>Create an API Client</w:t>
      </w:r>
      <w:bookmarkEnd w:id="33"/>
    </w:p>
    <w:p w14:paraId="3B10DA96" w14:textId="29062FB5" w:rsidR="004F243E" w:rsidRDefault="004F243E" w:rsidP="004F243E">
      <w:pPr>
        <w:numPr>
          <w:ilvl w:val="0"/>
          <w:numId w:val="28"/>
        </w:numPr>
        <w:spacing w:before="100" w:beforeAutospacing="1" w:after="100" w:afterAutospacing="1" w:line="300" w:lineRule="atLeast"/>
      </w:pPr>
      <w:r w:rsidRPr="00FE2915">
        <w:t xml:space="preserve">Go to </w:t>
      </w:r>
      <w:r w:rsidR="00DB3D6E" w:rsidRPr="00AA35EF">
        <w:rPr>
          <w:b/>
          <w:bCs/>
        </w:rPr>
        <w:t>control.akamai.com</w:t>
      </w:r>
      <w:r w:rsidR="00DB3D6E" w:rsidRPr="00FE2915">
        <w:t xml:space="preserve"> </w:t>
      </w:r>
      <w:r w:rsidR="00E6164E">
        <w:t xml:space="preserve">and use the </w:t>
      </w:r>
      <w:r w:rsidR="00E700B6">
        <w:t xml:space="preserve">registered </w:t>
      </w:r>
      <w:r w:rsidR="00E6164E">
        <w:t xml:space="preserve">email address to sign in by clicking on the </w:t>
      </w:r>
      <w:r w:rsidR="00E6164E" w:rsidRPr="00FA6B56">
        <w:rPr>
          <w:b/>
          <w:bCs/>
        </w:rPr>
        <w:t>“Next”</w:t>
      </w:r>
      <w:r w:rsidR="00E6164E">
        <w:t xml:space="preserve"> button.</w:t>
      </w:r>
    </w:p>
    <w:p w14:paraId="638A018F" w14:textId="19659432" w:rsidR="00E6164E" w:rsidRPr="00FE2915" w:rsidRDefault="2DCFCDBD" w:rsidP="47BC7A53">
      <w:pPr>
        <w:spacing w:before="100" w:beforeAutospacing="1" w:after="100" w:afterAutospacing="1" w:line="300" w:lineRule="atLeast"/>
        <w:ind w:left="720"/>
      </w:pPr>
      <w:r>
        <w:rPr>
          <w:noProof/>
        </w:rPr>
        <w:drawing>
          <wp:inline distT="0" distB="0" distL="0" distR="0" wp14:anchorId="3F8B2E82" wp14:editId="12B955FB">
            <wp:extent cx="2583277" cy="3496734"/>
            <wp:effectExtent l="25400" t="25400" r="83820" b="85090"/>
            <wp:docPr id="88571002" name="Picture 8857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09040" cy="3531606"/>
                    </a:xfrm>
                    <a:prstGeom prst="rect">
                      <a:avLst/>
                    </a:prstGeom>
                    <a:effectLst>
                      <a:outerShdw blurRad="50800" dist="38100" dir="2700000" algn="tl" rotWithShape="0">
                        <a:prstClr val="black">
                          <a:alpha val="40000"/>
                        </a:prstClr>
                      </a:outerShdw>
                    </a:effectLst>
                  </pic:spPr>
                </pic:pic>
              </a:graphicData>
            </a:graphic>
          </wp:inline>
        </w:drawing>
      </w:r>
    </w:p>
    <w:p w14:paraId="109E746D" w14:textId="132A6A32" w:rsidR="004F243E" w:rsidRDefault="004F243E" w:rsidP="004F243E">
      <w:pPr>
        <w:numPr>
          <w:ilvl w:val="0"/>
          <w:numId w:val="28"/>
        </w:numPr>
        <w:spacing w:before="100" w:beforeAutospacing="1" w:after="100" w:afterAutospacing="1" w:line="300" w:lineRule="atLeast"/>
      </w:pPr>
      <w:r w:rsidRPr="00FE2915">
        <w:t xml:space="preserve">From the left navigation bar, go to </w:t>
      </w:r>
      <w:r w:rsidRPr="002A704E">
        <w:rPr>
          <w:b/>
          <w:bCs/>
        </w:rPr>
        <w:t>"Account Admin"</w:t>
      </w:r>
      <w:r w:rsidRPr="00FE2915">
        <w:t>.</w:t>
      </w:r>
      <w:r w:rsidR="00E6164E">
        <w:t xml:space="preserve"> Select </w:t>
      </w:r>
      <w:r w:rsidR="00E6164E" w:rsidRPr="002A704E">
        <w:rPr>
          <w:b/>
          <w:bCs/>
        </w:rPr>
        <w:t>“Identity and Access”</w:t>
      </w:r>
      <w:r w:rsidR="00E6164E">
        <w:t>.</w:t>
      </w:r>
    </w:p>
    <w:p w14:paraId="01C96F9A" w14:textId="0EB5155C" w:rsidR="00E6164E" w:rsidRPr="00FE2915" w:rsidRDefault="00E6164E" w:rsidP="00E6164E">
      <w:pPr>
        <w:spacing w:before="100" w:beforeAutospacing="1" w:after="100" w:afterAutospacing="1" w:line="300" w:lineRule="atLeast"/>
        <w:ind w:left="720"/>
      </w:pPr>
      <w:r>
        <w:rPr>
          <w:noProof/>
          <w:lang w:val="en-GB"/>
        </w:rPr>
        <mc:AlternateContent>
          <mc:Choice Requires="wps">
            <w:drawing>
              <wp:anchor distT="0" distB="0" distL="114300" distR="114300" simplePos="0" relativeHeight="251658241" behindDoc="0" locked="0" layoutInCell="1" allowOverlap="1" wp14:anchorId="7152B6DB" wp14:editId="73E957ED">
                <wp:simplePos x="0" y="0"/>
                <wp:positionH relativeFrom="column">
                  <wp:posOffset>558165</wp:posOffset>
                </wp:positionH>
                <wp:positionV relativeFrom="paragraph">
                  <wp:posOffset>1879176</wp:posOffset>
                </wp:positionV>
                <wp:extent cx="1100455" cy="270510"/>
                <wp:effectExtent l="19050" t="19050" r="42545" b="34290"/>
                <wp:wrapNone/>
                <wp:docPr id="1023712279" name="Rounded Rectangle 1"/>
                <wp:cNvGraphicFramePr/>
                <a:graphic xmlns:a="http://schemas.openxmlformats.org/drawingml/2006/main">
                  <a:graphicData uri="http://schemas.microsoft.com/office/word/2010/wordprocessingShape">
                    <wps:wsp>
                      <wps:cNvSpPr/>
                      <wps:spPr>
                        <a:xfrm>
                          <a:off x="0" y="0"/>
                          <a:ext cx="1100455" cy="27051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mc:AlternateContent>
      </w:r>
      <w:r w:rsidRPr="00E6164E">
        <w:rPr>
          <w:noProof/>
        </w:rPr>
        <w:drawing>
          <wp:inline distT="0" distB="0" distL="0" distR="0" wp14:anchorId="6B9C519A" wp14:editId="5AB91602">
            <wp:extent cx="2570334" cy="2353733"/>
            <wp:effectExtent l="25400" t="25400" r="84455" b="85090"/>
            <wp:docPr id="1755971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1590" name="Picture 1" descr="A screenshot of a computer&#10;&#10;AI-generated content may be incorrect."/>
                    <pic:cNvPicPr/>
                  </pic:nvPicPr>
                  <pic:blipFill>
                    <a:blip r:embed="rId35"/>
                    <a:stretch>
                      <a:fillRect/>
                    </a:stretch>
                  </pic:blipFill>
                  <pic:spPr>
                    <a:xfrm>
                      <a:off x="0" y="0"/>
                      <a:ext cx="2598737" cy="2379743"/>
                    </a:xfrm>
                    <a:prstGeom prst="rect">
                      <a:avLst/>
                    </a:prstGeom>
                    <a:effectLst>
                      <a:outerShdw blurRad="50800" dist="38100" dir="2700000" algn="tl" rotWithShape="0">
                        <a:prstClr val="black">
                          <a:alpha val="40000"/>
                        </a:prstClr>
                      </a:outerShdw>
                    </a:effectLst>
                  </pic:spPr>
                </pic:pic>
              </a:graphicData>
            </a:graphic>
          </wp:inline>
        </w:drawing>
      </w:r>
    </w:p>
    <w:p w14:paraId="2D6631F1" w14:textId="07A43283" w:rsidR="00BA4A5E" w:rsidRDefault="004F243E" w:rsidP="00B50B68">
      <w:pPr>
        <w:spacing w:before="100" w:beforeAutospacing="1" w:after="100" w:afterAutospacing="1" w:line="300" w:lineRule="atLeast"/>
        <w:ind w:left="720"/>
        <w:rPr>
          <w:ins w:id="34" w:author="Iulian Velea" w:date="2025-03-08T04:48:00Z" w16du:dateUtc="2025-03-08T02:48:00Z"/>
        </w:rPr>
      </w:pPr>
      <w:r w:rsidRPr="00FE2915">
        <w:t xml:space="preserve">You should be redirected to the </w:t>
      </w:r>
      <w:r w:rsidRPr="002A704E">
        <w:rPr>
          <w:b/>
          <w:bCs/>
        </w:rPr>
        <w:t>"Users and API Clients"</w:t>
      </w:r>
      <w:r w:rsidRPr="00FE2915">
        <w:t xml:space="preserve"> tab.</w:t>
      </w:r>
      <w:ins w:id="35" w:author="Iulian Velea" w:date="2025-03-08T04:48:00Z" w16du:dateUtc="2025-03-08T02:48:00Z">
        <w:r w:rsidR="00BA4A5E">
          <w:br w:type="page"/>
        </w:r>
      </w:ins>
    </w:p>
    <w:p w14:paraId="5A26EABE" w14:textId="5814B4BA" w:rsidR="004F243E" w:rsidRDefault="004F243E" w:rsidP="004F243E">
      <w:pPr>
        <w:numPr>
          <w:ilvl w:val="0"/>
          <w:numId w:val="28"/>
        </w:numPr>
        <w:spacing w:before="100" w:beforeAutospacing="1" w:after="100" w:afterAutospacing="1" w:line="300" w:lineRule="atLeast"/>
      </w:pPr>
      <w:r w:rsidRPr="00FE2915">
        <w:lastRenderedPageBreak/>
        <w:t xml:space="preserve">On the </w:t>
      </w:r>
      <w:r w:rsidRPr="00460B59">
        <w:rPr>
          <w:b/>
          <w:bCs/>
        </w:rPr>
        <w:t>"Users and API Clients"</w:t>
      </w:r>
      <w:r w:rsidRPr="00FE2915">
        <w:t xml:space="preserve"> page, click </w:t>
      </w:r>
      <w:r w:rsidRPr="00963D6A">
        <w:rPr>
          <w:b/>
          <w:bCs/>
        </w:rPr>
        <w:t>"Create API Client"</w:t>
      </w:r>
      <w:r w:rsidRPr="00FE2915">
        <w:t>.</w:t>
      </w:r>
    </w:p>
    <w:p w14:paraId="0BBD4D64" w14:textId="0FC0274A" w:rsidR="00E6164E" w:rsidRPr="00FE2915" w:rsidRDefault="00B40FE6" w:rsidP="0007677D">
      <w:pPr>
        <w:spacing w:before="100" w:beforeAutospacing="1" w:after="100" w:afterAutospacing="1" w:line="300" w:lineRule="atLeast"/>
        <w:ind w:left="360"/>
      </w:pPr>
      <w:r>
        <w:rPr>
          <w:noProof/>
          <w:lang w:val="en-GB"/>
        </w:rPr>
        <mc:AlternateContent>
          <mc:Choice Requires="wps">
            <w:drawing>
              <wp:anchor distT="0" distB="0" distL="114300" distR="114300" simplePos="0" relativeHeight="251658242" behindDoc="0" locked="0" layoutInCell="1" allowOverlap="1" wp14:anchorId="0BE2C005" wp14:editId="2C58B2BC">
                <wp:simplePos x="0" y="0"/>
                <wp:positionH relativeFrom="column">
                  <wp:posOffset>4688205</wp:posOffset>
                </wp:positionH>
                <wp:positionV relativeFrom="paragraph">
                  <wp:posOffset>1485900</wp:posOffset>
                </wp:positionV>
                <wp:extent cx="660400" cy="219710"/>
                <wp:effectExtent l="19050" t="19050" r="25400" b="27940"/>
                <wp:wrapNone/>
                <wp:docPr id="432516871"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3B2254F">
              <v:roundrect id="Rounded Rectangle 1" style="position:absolute;margin-left:369.15pt;margin-top:117pt;width:52pt;height:17.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F05F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LI4VeOIAAAAQAQAADwAAAGRycy9kb3ducmV2LnhtbExPTU+DQBC9&#10;m/gfNmPizS5CA0hZGlP1ZkxaPXhc2Cmg7CxhtxT99Y4nvUwyb968j3K72EHMOPnekYLbVQQCqXGm&#10;p1bB2+vTTQ7CB01GD45QwRd62FaXF6UujDvTHudDaAWLkC+0gi6EsZDSNx1a7VduROLb0U1WB16n&#10;VppJn1ncDjKOolRa3RM7dHrEXYfN5+FkFXxH7/YlI2zvdo/JfPywvs7cs1LXV8vDhsf9BkTAJfx9&#10;wG8Hzg8VB6vdiYwXg4IsyROmKoiTNTdjRr6OGakZSfMUZFXK/0WqHwAAAP//AwBQSwECLQAUAAYA&#10;CAAAACEAtoM4kv4AAADhAQAAEwAAAAAAAAAAAAAAAAAAAAAAW0NvbnRlbnRfVHlwZXNdLnhtbFBL&#10;AQItABQABgAIAAAAIQA4/SH/1gAAAJQBAAALAAAAAAAAAAAAAAAAAC8BAABfcmVscy8ucmVsc1BL&#10;AQItABQABgAIAAAAIQBiRmo+HgIAAHAEAAAOAAAAAAAAAAAAAAAAAC4CAABkcnMvZTJvRG9jLnht&#10;bFBLAQItABQABgAIAAAAIQAsjhV44gAAABABAAAPAAAAAAAAAAAAAAAAAHgEAABkcnMvZG93bnJl&#10;di54bWxQSwUGAAAAAAQABADzAAAAhwUAAAAA&#10;">
                <v:stroke joinstyle="miter"/>
              </v:roundrect>
            </w:pict>
          </mc:Fallback>
        </mc:AlternateContent>
      </w:r>
      <w:r w:rsidR="00E6164E" w:rsidRPr="00E6164E">
        <w:rPr>
          <w:noProof/>
        </w:rPr>
        <w:drawing>
          <wp:inline distT="0" distB="0" distL="0" distR="0" wp14:anchorId="75E684FB" wp14:editId="4A8E8D59">
            <wp:extent cx="5172431" cy="1727200"/>
            <wp:effectExtent l="25400" t="25400" r="85725" b="88900"/>
            <wp:docPr id="209610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8836" name="Picture 1" descr="A screenshot of a computer&#10;&#10;AI-generated content may be incorrect."/>
                    <pic:cNvPicPr/>
                  </pic:nvPicPr>
                  <pic:blipFill>
                    <a:blip r:embed="rId36"/>
                    <a:stretch>
                      <a:fillRect/>
                    </a:stretch>
                  </pic:blipFill>
                  <pic:spPr>
                    <a:xfrm>
                      <a:off x="0" y="0"/>
                      <a:ext cx="5217401" cy="1742217"/>
                    </a:xfrm>
                    <a:prstGeom prst="rect">
                      <a:avLst/>
                    </a:prstGeom>
                    <a:effectLst>
                      <a:outerShdw blurRad="50800" dist="38100" dir="2700000" algn="tl" rotWithShape="0">
                        <a:prstClr val="black">
                          <a:alpha val="40000"/>
                        </a:prstClr>
                      </a:outerShdw>
                    </a:effectLst>
                  </pic:spPr>
                </pic:pic>
              </a:graphicData>
            </a:graphic>
          </wp:inline>
        </w:drawing>
      </w:r>
    </w:p>
    <w:p w14:paraId="220862CD" w14:textId="6734D634" w:rsidR="004F243E" w:rsidRDefault="004F243E" w:rsidP="00850FE2">
      <w:pPr>
        <w:numPr>
          <w:ilvl w:val="0"/>
          <w:numId w:val="28"/>
        </w:numPr>
        <w:spacing w:before="100" w:beforeAutospacing="1" w:after="100" w:afterAutospacing="1" w:line="300" w:lineRule="atLeast"/>
        <w:jc w:val="both"/>
      </w:pPr>
      <w:r w:rsidRPr="00FE2915">
        <w:t xml:space="preserve">On the </w:t>
      </w:r>
      <w:r w:rsidRPr="005A339B">
        <w:rPr>
          <w:b/>
          <w:bCs/>
        </w:rPr>
        <w:t>"Create API Client"</w:t>
      </w:r>
      <w:r w:rsidRPr="00FE2915">
        <w:t xml:space="preserve"> page, select "</w:t>
      </w:r>
      <w:r w:rsidRPr="005A339B">
        <w:rPr>
          <w:b/>
          <w:bCs/>
        </w:rPr>
        <w:t>Myself"</w:t>
      </w:r>
      <w:r w:rsidRPr="00FE2915">
        <w:t xml:space="preserve"> and </w:t>
      </w:r>
      <w:r w:rsidR="00333775">
        <w:t>then click the</w:t>
      </w:r>
      <w:r w:rsidRPr="00FE2915">
        <w:t xml:space="preserve"> </w:t>
      </w:r>
      <w:r w:rsidRPr="005A339B">
        <w:rPr>
          <w:b/>
          <w:bCs/>
        </w:rPr>
        <w:t>"Quick"</w:t>
      </w:r>
      <w:r w:rsidR="00006070">
        <w:rPr>
          <w:b/>
          <w:bCs/>
        </w:rPr>
        <w:t xml:space="preserve"> </w:t>
      </w:r>
      <w:r w:rsidR="00006070" w:rsidRPr="00986141">
        <w:t>button</w:t>
      </w:r>
      <w:r w:rsidRPr="00FE2915">
        <w:t xml:space="preserve">. This will create an API Client with all your credentials. For a more restricted version, select </w:t>
      </w:r>
      <w:r w:rsidRPr="005A339B">
        <w:rPr>
          <w:b/>
          <w:bCs/>
        </w:rPr>
        <w:t>"Advanced"</w:t>
      </w:r>
      <w:r w:rsidRPr="00FE2915">
        <w:t xml:space="preserve"> and grant only the necessary permissions.</w:t>
      </w:r>
    </w:p>
    <w:p w14:paraId="1CF4FD78" w14:textId="1AE863C2" w:rsidR="00B40FE6" w:rsidRPr="00FE2915" w:rsidRDefault="00B40FE6" w:rsidP="00FE6B66">
      <w:pPr>
        <w:spacing w:before="100" w:beforeAutospacing="1" w:after="100" w:afterAutospacing="1" w:line="300" w:lineRule="atLeast"/>
        <w:ind w:left="360"/>
      </w:pPr>
      <w:r>
        <w:rPr>
          <w:noProof/>
          <w:lang w:val="en-GB"/>
        </w:rPr>
        <mc:AlternateContent>
          <mc:Choice Requires="wps">
            <w:drawing>
              <wp:anchor distT="0" distB="0" distL="114300" distR="114300" simplePos="0" relativeHeight="251658243" behindDoc="0" locked="0" layoutInCell="1" allowOverlap="1" wp14:anchorId="1D250F35" wp14:editId="2E18E913">
                <wp:simplePos x="0" y="0"/>
                <wp:positionH relativeFrom="column">
                  <wp:posOffset>1886585</wp:posOffset>
                </wp:positionH>
                <wp:positionV relativeFrom="paragraph">
                  <wp:posOffset>1307465</wp:posOffset>
                </wp:positionV>
                <wp:extent cx="660400" cy="219710"/>
                <wp:effectExtent l="19050" t="19050" r="25400" b="27940"/>
                <wp:wrapNone/>
                <wp:docPr id="64963494"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4CBA3F3">
              <v:roundrect id="Rounded Rectangle 1" style="position:absolute;margin-left:148.55pt;margin-top:102.95pt;width:52pt;height:17.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40D14F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wrI7uIAAAAQAQAADwAAAGRycy9kb3ducmV2LnhtbExPwU7DMAy9&#10;I/EPkZG4saRjo7RrOqEBN4TE4MAxbby20DhVk3WFr8ec4GLZz8/P7xXb2fViwjF0njQkCwUCqfa2&#10;o0bD2+vj1S2IEA1Z03tCDV8YYFuenxUmt/5ELzjtYyNYhEJuNLQxDrmUoW7RmbDwAxLvDn50JvI4&#10;NtKO5sTirpdLpW6kMx3xh9YMuGux/twfnYZv9e6eU8Im2z1cT4cPF6rUP2l9eTHfb7jcbUBEnOPf&#10;BfxmYP9QsrHKH8kG0WtYZmnCVG7UOgPBjJVKGKkYWak1yLKQ/4OUPwAAAP//AwBQSwECLQAUAAYA&#10;CAAAACEAtoM4kv4AAADhAQAAEwAAAAAAAAAAAAAAAAAAAAAAW0NvbnRlbnRfVHlwZXNdLnhtbFBL&#10;AQItABQABgAIAAAAIQA4/SH/1gAAAJQBAAALAAAAAAAAAAAAAAAAAC8BAABfcmVscy8ucmVsc1BL&#10;AQItABQABgAIAAAAIQBiRmo+HgIAAHAEAAAOAAAAAAAAAAAAAAAAAC4CAABkcnMvZTJvRG9jLnht&#10;bFBLAQItABQABgAIAAAAIQD7Csju4gAAABABAAAPAAAAAAAAAAAAAAAAAHgEAABkcnMvZG93bnJl&#10;di54bWxQSwUGAAAAAAQABADzAAAAhwUAAAAA&#10;">
                <v:stroke joinstyle="miter"/>
              </v:roundrect>
            </w:pict>
          </mc:Fallback>
        </mc:AlternateContent>
      </w:r>
      <w:r w:rsidRPr="00B40FE6">
        <w:rPr>
          <w:noProof/>
        </w:rPr>
        <w:drawing>
          <wp:inline distT="0" distB="0" distL="0" distR="0" wp14:anchorId="63C53780" wp14:editId="6E77881B">
            <wp:extent cx="5556434" cy="2149686"/>
            <wp:effectExtent l="25400" t="25400" r="82550" b="85725"/>
            <wp:docPr id="161696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7782" name="Picture 1" descr="A screenshot of a computer&#10;&#10;AI-generated content may be incorrect."/>
                    <pic:cNvPicPr/>
                  </pic:nvPicPr>
                  <pic:blipFill>
                    <a:blip r:embed="rId37"/>
                    <a:stretch>
                      <a:fillRect/>
                    </a:stretch>
                  </pic:blipFill>
                  <pic:spPr>
                    <a:xfrm>
                      <a:off x="0" y="0"/>
                      <a:ext cx="5571267" cy="2155425"/>
                    </a:xfrm>
                    <a:prstGeom prst="rect">
                      <a:avLst/>
                    </a:prstGeom>
                    <a:effectLst>
                      <a:outerShdw blurRad="50800" dist="38100" dir="2700000" algn="tl" rotWithShape="0">
                        <a:prstClr val="black">
                          <a:alpha val="40000"/>
                        </a:prstClr>
                      </a:outerShdw>
                    </a:effectLst>
                  </pic:spPr>
                </pic:pic>
              </a:graphicData>
            </a:graphic>
          </wp:inline>
        </w:drawing>
      </w:r>
    </w:p>
    <w:p w14:paraId="36C31BE7" w14:textId="1C0AC7D7" w:rsidR="004F243E" w:rsidRPr="00FE2915" w:rsidRDefault="0020088E" w:rsidP="0020088E">
      <w:pPr>
        <w:spacing w:before="100" w:beforeAutospacing="1" w:after="100" w:afterAutospacing="1" w:line="300" w:lineRule="atLeast"/>
        <w:ind w:left="720"/>
      </w:pPr>
      <w:r>
        <w:t>A</w:t>
      </w:r>
      <w:r w:rsidR="004F243E" w:rsidRPr="00FE2915">
        <w:t xml:space="preserve"> new page named </w:t>
      </w:r>
      <w:r w:rsidR="004F243E" w:rsidRPr="002249C6">
        <w:rPr>
          <w:b/>
          <w:bCs/>
        </w:rPr>
        <w:t>"API Client for you"</w:t>
      </w:r>
      <w:r w:rsidR="004F243E" w:rsidRPr="00FE2915">
        <w:t xml:space="preserve"> will open.</w:t>
      </w:r>
    </w:p>
    <w:p w14:paraId="65BFDBF5" w14:textId="72E14508" w:rsidR="0020088E" w:rsidRDefault="0020088E">
      <w:r>
        <w:br w:type="page"/>
      </w:r>
    </w:p>
    <w:p w14:paraId="7612470E" w14:textId="32709EFF" w:rsidR="004F243E" w:rsidRDefault="004F243E" w:rsidP="00F46F49">
      <w:pPr>
        <w:numPr>
          <w:ilvl w:val="0"/>
          <w:numId w:val="28"/>
        </w:numPr>
        <w:spacing w:before="100" w:beforeAutospacing="1" w:after="100" w:afterAutospacing="1" w:line="300" w:lineRule="atLeast"/>
        <w:jc w:val="both"/>
      </w:pPr>
      <w:r w:rsidRPr="00FE2915">
        <w:lastRenderedPageBreak/>
        <w:t xml:space="preserve">On the </w:t>
      </w:r>
      <w:r w:rsidRPr="00475062">
        <w:rPr>
          <w:b/>
          <w:bCs/>
        </w:rPr>
        <w:t>"API Client for you"</w:t>
      </w:r>
      <w:r w:rsidRPr="00FE2915">
        <w:t xml:space="preserve"> page, go to the bottom table and copy your credentials or create </w:t>
      </w:r>
      <w:r w:rsidR="009E6A90">
        <w:t>a</w:t>
      </w:r>
      <w:r w:rsidRPr="00FE2915">
        <w:t xml:space="preserve"> new one.</w:t>
      </w:r>
    </w:p>
    <w:p w14:paraId="10C78179" w14:textId="2AE98C86" w:rsidR="0020088E" w:rsidRPr="00FE2915" w:rsidRDefault="0020088E" w:rsidP="0020088E">
      <w:pPr>
        <w:spacing w:before="100" w:beforeAutospacing="1" w:after="100" w:afterAutospacing="1" w:line="300" w:lineRule="atLeast"/>
        <w:ind w:left="360"/>
      </w:pPr>
      <w:r>
        <w:rPr>
          <w:noProof/>
          <w:lang w:val="en-GB"/>
        </w:rPr>
        <mc:AlternateContent>
          <mc:Choice Requires="wps">
            <w:drawing>
              <wp:anchor distT="0" distB="0" distL="114300" distR="114300" simplePos="0" relativeHeight="251658244" behindDoc="0" locked="0" layoutInCell="1" allowOverlap="1" wp14:anchorId="7A658A3A" wp14:editId="7B6F3B83">
                <wp:simplePos x="0" y="0"/>
                <wp:positionH relativeFrom="column">
                  <wp:posOffset>1717887</wp:posOffset>
                </wp:positionH>
                <wp:positionV relativeFrom="paragraph">
                  <wp:posOffset>2759710</wp:posOffset>
                </wp:positionV>
                <wp:extent cx="660400" cy="219710"/>
                <wp:effectExtent l="19050" t="19050" r="25400" b="27940"/>
                <wp:wrapNone/>
                <wp:docPr id="245793984"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mc:AlternateContent>
      </w:r>
      <w:r w:rsidRPr="0020088E">
        <w:rPr>
          <w:noProof/>
        </w:rPr>
        <w:drawing>
          <wp:inline distT="0" distB="0" distL="0" distR="0" wp14:anchorId="441B919A" wp14:editId="64AB0538">
            <wp:extent cx="5731510" cy="3695700"/>
            <wp:effectExtent l="25400" t="25400" r="85090" b="88900"/>
            <wp:docPr id="102922649"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649" name="Picture 1" descr="A screenshot of a email&#10;&#10;AI-generated content may be incorrect."/>
                    <pic:cNvPicPr/>
                  </pic:nvPicPr>
                  <pic:blipFill>
                    <a:blip r:embed="rId38"/>
                    <a:stretch>
                      <a:fillRect/>
                    </a:stretch>
                  </pic:blipFill>
                  <pic:spPr>
                    <a:xfrm>
                      <a:off x="0" y="0"/>
                      <a:ext cx="5731510" cy="3695700"/>
                    </a:xfrm>
                    <a:prstGeom prst="rect">
                      <a:avLst/>
                    </a:prstGeom>
                    <a:effectLst>
                      <a:outerShdw blurRad="50800" dist="38100" dir="2700000" algn="tl" rotWithShape="0">
                        <a:prstClr val="black">
                          <a:alpha val="40000"/>
                        </a:prstClr>
                      </a:outerShdw>
                    </a:effectLst>
                  </pic:spPr>
                </pic:pic>
              </a:graphicData>
            </a:graphic>
          </wp:inline>
        </w:drawing>
      </w:r>
    </w:p>
    <w:p w14:paraId="5665616D" w14:textId="79C47256" w:rsidR="63CFE2B4" w:rsidRDefault="004F243E" w:rsidP="00737FE6">
      <w:pPr>
        <w:spacing w:before="100" w:beforeAutospacing="1" w:after="100" w:afterAutospacing="1" w:line="300" w:lineRule="atLeast"/>
        <w:ind w:left="720"/>
      </w:pPr>
      <w:r w:rsidRPr="00FE2915">
        <w:t>Make sure to copy the credentials and store them</w:t>
      </w:r>
      <w:r w:rsidR="00750F0A">
        <w:t xml:space="preserve">. </w:t>
      </w:r>
    </w:p>
    <w:p w14:paraId="5642FCC1" w14:textId="36E88CE6" w:rsidR="004F243E" w:rsidRDefault="004F243E" w:rsidP="004F243E">
      <w:pPr>
        <w:pStyle w:val="Heading3"/>
        <w:spacing w:line="300" w:lineRule="atLeast"/>
        <w:rPr>
          <w:rFonts w:ascii="Segoe UI" w:hAnsi="Segoe UI" w:cs="Segoe UI"/>
          <w:sz w:val="27"/>
          <w:szCs w:val="27"/>
        </w:rPr>
      </w:pPr>
      <w:bookmarkStart w:id="36" w:name="_Toc948893745"/>
      <w:r w:rsidRPr="7D55CA8F">
        <w:rPr>
          <w:rFonts w:eastAsiaTheme="minorEastAsia" w:cstheme="minorBidi"/>
          <w:b/>
          <w:bCs/>
          <w:color w:val="auto"/>
          <w:sz w:val="24"/>
          <w:szCs w:val="24"/>
        </w:rPr>
        <w:t xml:space="preserve">Step 6: </w:t>
      </w:r>
      <w:r w:rsidR="008C05E9" w:rsidRPr="7D55CA8F">
        <w:rPr>
          <w:rFonts w:eastAsiaTheme="minorEastAsia" w:cstheme="minorBidi"/>
          <w:color w:val="auto"/>
          <w:sz w:val="24"/>
          <w:szCs w:val="24"/>
        </w:rPr>
        <w:t xml:space="preserve">Check </w:t>
      </w:r>
      <w:r w:rsidRPr="7D55CA8F">
        <w:rPr>
          <w:rFonts w:eastAsiaTheme="minorEastAsia" w:cstheme="minorBidi"/>
          <w:color w:val="auto"/>
          <w:sz w:val="24"/>
          <w:szCs w:val="24"/>
        </w:rPr>
        <w:t>Credentials</w:t>
      </w:r>
      <w:bookmarkEnd w:id="36"/>
    </w:p>
    <w:p w14:paraId="4A30DE9F" w14:textId="634D2426" w:rsidR="3428EE37" w:rsidRPr="00BA2F37" w:rsidRDefault="004F243E" w:rsidP="00850FE2">
      <w:pPr>
        <w:numPr>
          <w:ilvl w:val="0"/>
          <w:numId w:val="29"/>
        </w:numPr>
        <w:spacing w:before="100" w:beforeAutospacing="1" w:after="100" w:afterAutospacing="1" w:line="300" w:lineRule="atLeast"/>
        <w:jc w:val="both"/>
        <w:rPr>
          <w:rFonts w:ascii="Segoe UI" w:hAnsi="Segoe UI" w:cs="Segoe UI"/>
          <w:sz w:val="21"/>
          <w:szCs w:val="21"/>
          <w:lang w:val="en-GB"/>
        </w:rPr>
      </w:pPr>
      <w:r w:rsidRPr="00FE2915">
        <w:t xml:space="preserve">Akamai CLI needs credentials to execute operations that might change the Akamai account state. These credentials should be stored in a special file </w:t>
      </w:r>
      <w:proofErr w:type="gramStart"/>
      <w:r w:rsidRPr="00FE2915">
        <w:t>named</w:t>
      </w:r>
      <w:r>
        <w:rPr>
          <w:rFonts w:ascii="Segoe UI" w:hAnsi="Segoe UI" w:cs="Segoe UI"/>
          <w:sz w:val="21"/>
          <w:szCs w:val="21"/>
        </w:rPr>
        <w:t xml:space="preserve"> </w:t>
      </w:r>
      <w:r>
        <w:rPr>
          <w:rStyle w:val="HTMLCode"/>
          <w:rFonts w:eastAsiaTheme="majorEastAsia"/>
        </w:rPr>
        <w:t>.</w:t>
      </w:r>
      <w:proofErr w:type="spellStart"/>
      <w:r>
        <w:rPr>
          <w:rStyle w:val="HTMLCode"/>
          <w:rFonts w:eastAsiaTheme="majorEastAsia"/>
        </w:rPr>
        <w:t>edgerc</w:t>
      </w:r>
      <w:proofErr w:type="spellEnd"/>
      <w:proofErr w:type="gramEnd"/>
      <w:r>
        <w:rPr>
          <w:rFonts w:ascii="Segoe UI" w:hAnsi="Segoe UI" w:cs="Segoe UI"/>
          <w:sz w:val="21"/>
          <w:szCs w:val="21"/>
        </w:rPr>
        <w:t>.</w:t>
      </w:r>
    </w:p>
    <w:p w14:paraId="496E9D69" w14:textId="2C0B48AF" w:rsidR="41388772" w:rsidRPr="00EC59BA" w:rsidRDefault="004F243E" w:rsidP="3428EE37">
      <w:pPr>
        <w:numPr>
          <w:ilvl w:val="0"/>
          <w:numId w:val="29"/>
        </w:numPr>
        <w:spacing w:before="100" w:beforeAutospacing="1" w:after="100" w:afterAutospacing="1" w:line="300" w:lineRule="atLeast"/>
        <w:rPr>
          <w:rFonts w:ascii="Segoe UI" w:hAnsi="Segoe UI" w:cs="Segoe UI"/>
          <w:sz w:val="21"/>
          <w:szCs w:val="21"/>
          <w:lang w:val="en-GB"/>
        </w:rPr>
      </w:pPr>
      <w:r w:rsidRPr="00FE2915">
        <w:t xml:space="preserve">On Mac OS X, </w:t>
      </w:r>
      <w:proofErr w:type="gramStart"/>
      <w:r w:rsidRPr="00FE2915">
        <w:t>the</w:t>
      </w:r>
      <w:r>
        <w:rPr>
          <w:rFonts w:ascii="Segoe UI" w:hAnsi="Segoe UI" w:cs="Segoe UI"/>
          <w:sz w:val="21"/>
          <w:szCs w:val="21"/>
        </w:rPr>
        <w:t xml:space="preserve"> </w:t>
      </w:r>
      <w:r>
        <w:rPr>
          <w:rStyle w:val="HTMLCode"/>
          <w:rFonts w:eastAsiaTheme="majorEastAsia"/>
        </w:rPr>
        <w:t>.</w:t>
      </w:r>
      <w:proofErr w:type="spellStart"/>
      <w:r>
        <w:rPr>
          <w:rStyle w:val="HTMLCode"/>
          <w:rFonts w:eastAsiaTheme="majorEastAsia"/>
        </w:rPr>
        <w:t>edgerc</w:t>
      </w:r>
      <w:proofErr w:type="spellEnd"/>
      <w:proofErr w:type="gramEnd"/>
      <w:r>
        <w:rPr>
          <w:rFonts w:ascii="Segoe UI" w:hAnsi="Segoe UI" w:cs="Segoe UI"/>
          <w:sz w:val="21"/>
          <w:szCs w:val="21"/>
        </w:rPr>
        <w:t xml:space="preserve"> </w:t>
      </w:r>
      <w:r w:rsidRPr="00FE2915">
        <w:t>file should be located at:</w:t>
      </w:r>
    </w:p>
    <w:p w14:paraId="4D0AAE0D" w14:textId="03A021D0" w:rsidR="6B354361" w:rsidRPr="00BA2F37" w:rsidRDefault="004F243E" w:rsidP="6B354361">
      <w:pPr>
        <w:pStyle w:val="HTMLPreformatted"/>
        <w:spacing w:line="300" w:lineRule="atLeast"/>
        <w:rPr>
          <w:rStyle w:val="HTMLCode"/>
          <w:rFonts w:eastAsiaTheme="majorEastAsia"/>
          <w:lang w:val="en-GB"/>
        </w:rPr>
      </w:pPr>
      <w:r>
        <w:rPr>
          <w:rStyle w:val="HTMLCode"/>
          <w:rFonts w:eastAsiaTheme="majorEastAsia"/>
        </w:rPr>
        <w:t xml:space="preserve">   /Users/{username}</w:t>
      </w:r>
      <w:proofErr w:type="gramStart"/>
      <w:r>
        <w:rPr>
          <w:rStyle w:val="HTMLCode"/>
          <w:rFonts w:eastAsiaTheme="majorEastAsia"/>
        </w:rPr>
        <w:t>/.</w:t>
      </w:r>
      <w:proofErr w:type="spellStart"/>
      <w:r>
        <w:rPr>
          <w:rStyle w:val="HTMLCode"/>
          <w:rFonts w:eastAsiaTheme="majorEastAsia"/>
        </w:rPr>
        <w:t>edgerc</w:t>
      </w:r>
      <w:proofErr w:type="spellEnd"/>
      <w:proofErr w:type="gramEnd"/>
    </w:p>
    <w:p w14:paraId="15D69D01" w14:textId="24076062" w:rsidR="4249928F" w:rsidRDefault="00E106C1" w:rsidP="00850FE2">
      <w:pPr>
        <w:numPr>
          <w:ilvl w:val="0"/>
          <w:numId w:val="30"/>
        </w:numPr>
        <w:spacing w:before="100" w:beforeAutospacing="1" w:after="100" w:afterAutospacing="1" w:line="300" w:lineRule="atLeast"/>
        <w:jc w:val="both"/>
      </w:pPr>
      <w:r>
        <w:t>The</w:t>
      </w:r>
      <w:r w:rsidR="004F243E" w:rsidRPr="00FE2915">
        <w:t xml:space="preserve"> </w:t>
      </w:r>
      <w:r w:rsidR="004F243E" w:rsidRPr="00DD0469">
        <w:rPr>
          <w:b/>
          <w:bCs/>
          <w:rPrChange w:id="37" w:author="Iulian Velea" w:date="2025-03-09T11:42:00Z" w16du:dateUtc="2025-03-09T09:42:00Z">
            <w:rPr/>
          </w:rPrChange>
        </w:rPr>
        <w:t>[default]</w:t>
      </w:r>
      <w:r w:rsidR="004F243E" w:rsidRPr="00FE2915">
        <w:t xml:space="preserve"> </w:t>
      </w:r>
      <w:r>
        <w:t xml:space="preserve">value should be placed </w:t>
      </w:r>
      <w:r w:rsidR="004F243E" w:rsidRPr="00FE2915">
        <w:t xml:space="preserve">as a header above all text in </w:t>
      </w:r>
      <w:proofErr w:type="gramStart"/>
      <w:r w:rsidR="004F243E" w:rsidRPr="00FE2915">
        <w:t xml:space="preserve">the </w:t>
      </w:r>
      <w:r w:rsidR="004F243E" w:rsidRPr="001F184F">
        <w:rPr>
          <w:b/>
          <w:bCs/>
        </w:rPr>
        <w:t>.</w:t>
      </w:r>
      <w:proofErr w:type="spellStart"/>
      <w:r w:rsidR="004F243E" w:rsidRPr="001F184F">
        <w:rPr>
          <w:b/>
          <w:bCs/>
        </w:rPr>
        <w:t>edgerc</w:t>
      </w:r>
      <w:proofErr w:type="spellEnd"/>
      <w:proofErr w:type="gramEnd"/>
      <w:r w:rsidR="004F243E" w:rsidRPr="00FE2915">
        <w:t xml:space="preserve"> file to avoid errors. </w:t>
      </w:r>
      <w:r w:rsidR="00FB5BE2">
        <w:t>Check</w:t>
      </w:r>
      <w:r>
        <w:t xml:space="preserve"> your local file </w:t>
      </w:r>
      <w:r w:rsidR="00C16CC8">
        <w:t>by running the following command in your terminal:</w:t>
      </w:r>
    </w:p>
    <w:p w14:paraId="3388E8C0" w14:textId="2DB5B8D8" w:rsidR="7FDF901F" w:rsidRPr="00D43F8E" w:rsidRDefault="00521A43" w:rsidP="00D43F8E">
      <w:pPr>
        <w:spacing w:before="100" w:beforeAutospacing="1" w:after="100" w:afterAutospacing="1" w:line="300" w:lineRule="atLeast"/>
        <w:ind w:left="720"/>
        <w:rPr>
          <w:rStyle w:val="HTMLCode"/>
          <w:rFonts w:eastAsiaTheme="majorEastAsia"/>
          <w:kern w:val="0"/>
          <w:lang w:eastAsia="en-GB"/>
          <w14:ligatures w14:val="none"/>
        </w:rPr>
      </w:pPr>
      <w:r>
        <w:rPr>
          <w:rStyle w:val="HTMLCode"/>
          <w:rFonts w:eastAsiaTheme="majorEastAsia"/>
          <w:lang w:eastAsia="en-GB"/>
          <w14:ligatures w14:val="none"/>
        </w:rPr>
        <w:t>cat</w:t>
      </w:r>
      <w:r w:rsidR="00C16CC8" w:rsidRPr="00C16CC8">
        <w:rPr>
          <w:rStyle w:val="HTMLCode"/>
          <w:rFonts w:eastAsiaTheme="majorEastAsia"/>
          <w:lang w:eastAsia="en-GB"/>
          <w14:ligatures w14:val="none"/>
        </w:rPr>
        <w:t xml:space="preserve"> /Users/</w:t>
      </w:r>
      <w:proofErr w:type="spellStart"/>
      <w:r w:rsidR="00C16CC8" w:rsidRPr="00C16CC8">
        <w:rPr>
          <w:rStyle w:val="HTMLCode"/>
          <w:rFonts w:eastAsiaTheme="majorEastAsia"/>
          <w:lang w:eastAsia="en-GB"/>
          <w14:ligatures w14:val="none"/>
        </w:rPr>
        <w:t>ivelea</w:t>
      </w:r>
      <w:proofErr w:type="spellEnd"/>
      <w:proofErr w:type="gramStart"/>
      <w:r w:rsidR="00C16CC8" w:rsidRPr="00C16CC8">
        <w:rPr>
          <w:rStyle w:val="HTMLCode"/>
          <w:rFonts w:eastAsiaTheme="majorEastAsia"/>
          <w:lang w:eastAsia="en-GB"/>
          <w14:ligatures w14:val="none"/>
        </w:rPr>
        <w:t>/.</w:t>
      </w:r>
      <w:proofErr w:type="spellStart"/>
      <w:r w:rsidR="00C16CC8" w:rsidRPr="00C16CC8">
        <w:rPr>
          <w:rStyle w:val="HTMLCode"/>
          <w:rFonts w:eastAsiaTheme="majorEastAsia"/>
          <w:lang w:eastAsia="en-GB"/>
          <w14:ligatures w14:val="none"/>
        </w:rPr>
        <w:t>edgerc</w:t>
      </w:r>
      <w:proofErr w:type="spellEnd"/>
      <w:proofErr w:type="gramEnd"/>
    </w:p>
    <w:p w14:paraId="45EAD3C7" w14:textId="20E5E5CF" w:rsidR="00ED26B8" w:rsidRDefault="00521A43" w:rsidP="00ED26B8">
      <w:pPr>
        <w:spacing w:before="100" w:beforeAutospacing="1" w:after="100" w:afterAutospacing="1" w:line="300" w:lineRule="atLeast"/>
        <w:ind w:left="720"/>
      </w:pPr>
      <w:r w:rsidRPr="00521A43">
        <w:rPr>
          <w:noProof/>
        </w:rPr>
        <w:drawing>
          <wp:inline distT="0" distB="0" distL="0" distR="0" wp14:anchorId="29EFD827" wp14:editId="38F80454">
            <wp:extent cx="3118656" cy="1007534"/>
            <wp:effectExtent l="25400" t="25400" r="81915" b="85090"/>
            <wp:docPr id="2011185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778" name="Picture 1" descr="A screenshot of a computer&#10;&#10;AI-generated content may be incorrect."/>
                    <pic:cNvPicPr/>
                  </pic:nvPicPr>
                  <pic:blipFill>
                    <a:blip r:embed="rId39"/>
                    <a:stretch>
                      <a:fillRect/>
                    </a:stretch>
                  </pic:blipFill>
                  <pic:spPr>
                    <a:xfrm>
                      <a:off x="0" y="0"/>
                      <a:ext cx="3204634" cy="1035311"/>
                    </a:xfrm>
                    <a:prstGeom prst="rect">
                      <a:avLst/>
                    </a:prstGeom>
                    <a:effectLst>
                      <a:outerShdw blurRad="50800" dist="38100" dir="2700000" algn="tl" rotWithShape="0">
                        <a:prstClr val="black">
                          <a:alpha val="40000"/>
                        </a:prstClr>
                      </a:outerShdw>
                    </a:effectLst>
                  </pic:spPr>
                </pic:pic>
              </a:graphicData>
            </a:graphic>
          </wp:inline>
        </w:drawing>
      </w:r>
      <w:r w:rsidRPr="00521A43">
        <w:rPr>
          <w:noProof/>
        </w:rPr>
        <w:t xml:space="preserve"> </w:t>
      </w:r>
    </w:p>
    <w:p w14:paraId="543691CF" w14:textId="06AA14C1" w:rsidR="004F243E" w:rsidRPr="00FE2915" w:rsidRDefault="00C16CC8" w:rsidP="00ED26B8">
      <w:pPr>
        <w:spacing w:before="100" w:beforeAutospacing="1" w:after="100" w:afterAutospacing="1" w:line="300" w:lineRule="atLeast"/>
        <w:ind w:left="720"/>
      </w:pPr>
      <w:r>
        <w:lastRenderedPageBreak/>
        <w:t xml:space="preserve">The file </w:t>
      </w:r>
      <w:r w:rsidR="004F243E" w:rsidRPr="00FE2915">
        <w:t>should look like this:</w:t>
      </w:r>
    </w:p>
    <w:p w14:paraId="4C848D03" w14:textId="77777777"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[default]</w:t>
      </w:r>
    </w:p>
    <w:p w14:paraId="14228BA0" w14:textId="2A19CABE" w:rsidR="004F243E" w:rsidRDefault="004F243E" w:rsidP="004F243E">
      <w:pPr>
        <w:pStyle w:val="HTMLPreformatted"/>
        <w:spacing w:line="300" w:lineRule="atLeast"/>
        <w:rPr>
          <w:rStyle w:val="HTMLCode"/>
          <w:rFonts w:eastAsiaTheme="majorEastAsia"/>
          <w:lang w:val="en-GB"/>
        </w:rPr>
      </w:pPr>
      <w:r>
        <w:rPr>
          <w:rStyle w:val="HTMLCode"/>
          <w:rFonts w:eastAsiaTheme="majorEastAsia"/>
        </w:rPr>
        <w:t xml:space="preserve">   </w:t>
      </w:r>
      <w:proofErr w:type="spellStart"/>
      <w:r>
        <w:rPr>
          <w:rStyle w:val="HTMLCode"/>
          <w:rFonts w:eastAsiaTheme="majorEastAsia"/>
        </w:rPr>
        <w:t>client_secret</w:t>
      </w:r>
      <w:proofErr w:type="spellEnd"/>
      <w:r>
        <w:rPr>
          <w:rStyle w:val="HTMLCode"/>
          <w:rFonts w:eastAsiaTheme="majorEastAsia"/>
        </w:rPr>
        <w:t xml:space="preserve"> = ......</w:t>
      </w:r>
    </w:p>
    <w:p w14:paraId="0C53434F" w14:textId="24B80E4C" w:rsidR="004F243E" w:rsidRDefault="004F243E" w:rsidP="004F243E">
      <w:pPr>
        <w:pStyle w:val="HTMLPreformatted"/>
        <w:spacing w:line="300" w:lineRule="atLeast"/>
        <w:rPr>
          <w:rStyle w:val="HTMLCode"/>
          <w:rFonts w:eastAsiaTheme="majorEastAsia"/>
          <w:lang w:val="en-GB"/>
        </w:rPr>
      </w:pPr>
      <w:r>
        <w:rPr>
          <w:rStyle w:val="HTMLCode"/>
          <w:rFonts w:eastAsiaTheme="majorEastAsia"/>
        </w:rPr>
        <w:t xml:space="preserve">   host = </w:t>
      </w:r>
      <w:proofErr w:type="gramStart"/>
      <w:r>
        <w:rPr>
          <w:rStyle w:val="HTMLCode"/>
          <w:rFonts w:eastAsiaTheme="majorEastAsia"/>
        </w:rPr>
        <w:t>.....</w:t>
      </w:r>
      <w:proofErr w:type="gramEnd"/>
    </w:p>
    <w:p w14:paraId="7149DA6E" w14:textId="43762680" w:rsidR="004F243E" w:rsidRDefault="004F243E" w:rsidP="004F243E">
      <w:pPr>
        <w:pStyle w:val="HTMLPreformatted"/>
        <w:spacing w:line="300" w:lineRule="atLeast"/>
        <w:rPr>
          <w:rStyle w:val="HTMLCode"/>
          <w:rFonts w:eastAsiaTheme="majorEastAsia"/>
          <w:lang w:val="en-GB"/>
        </w:rPr>
      </w:pPr>
      <w:r>
        <w:rPr>
          <w:rStyle w:val="HTMLCode"/>
          <w:rFonts w:eastAsiaTheme="majorEastAsia"/>
        </w:rPr>
        <w:t xml:space="preserve">   </w:t>
      </w:r>
      <w:proofErr w:type="spellStart"/>
      <w:r>
        <w:rPr>
          <w:rStyle w:val="HTMLCode"/>
          <w:rFonts w:eastAsiaTheme="majorEastAsia"/>
        </w:rPr>
        <w:t>access_token</w:t>
      </w:r>
      <w:proofErr w:type="spellEnd"/>
      <w:r>
        <w:rPr>
          <w:rStyle w:val="HTMLCode"/>
          <w:rFonts w:eastAsiaTheme="majorEastAsia"/>
        </w:rPr>
        <w:t xml:space="preserve"> = ...</w:t>
      </w:r>
    </w:p>
    <w:p w14:paraId="394D98A9" w14:textId="5EA01E35" w:rsidR="004F243E" w:rsidRDefault="004F243E" w:rsidP="004F243E">
      <w:pPr>
        <w:pStyle w:val="HTMLPreformatted"/>
        <w:spacing w:line="300" w:lineRule="atLeast"/>
        <w:rPr>
          <w:rStyle w:val="HTMLCode"/>
          <w:rFonts w:eastAsiaTheme="majorEastAsia"/>
          <w:lang w:val="en-GB"/>
        </w:rPr>
      </w:pPr>
      <w:r>
        <w:rPr>
          <w:rStyle w:val="HTMLCode"/>
          <w:rFonts w:eastAsiaTheme="majorEastAsia"/>
        </w:rPr>
        <w:t xml:space="preserve">   </w:t>
      </w:r>
      <w:proofErr w:type="spellStart"/>
      <w:r>
        <w:rPr>
          <w:rStyle w:val="HTMLCode"/>
          <w:rFonts w:eastAsiaTheme="majorEastAsia"/>
        </w:rPr>
        <w:t>client_token</w:t>
      </w:r>
      <w:proofErr w:type="spellEnd"/>
      <w:r>
        <w:rPr>
          <w:rStyle w:val="HTMLCode"/>
          <w:rFonts w:eastAsiaTheme="majorEastAsia"/>
        </w:rPr>
        <w:t xml:space="preserve"> = ...</w:t>
      </w:r>
    </w:p>
    <w:p w14:paraId="0A3600D6" w14:textId="76606B49" w:rsidR="00A35089" w:rsidRPr="00FE2915" w:rsidRDefault="00A35089" w:rsidP="00793D82">
      <w:pPr>
        <w:spacing w:before="100" w:beforeAutospacing="1" w:after="100" w:afterAutospacing="1" w:line="300" w:lineRule="atLeast"/>
        <w:ind w:left="720"/>
      </w:pPr>
      <w:r>
        <w:br w:type="page"/>
      </w:r>
    </w:p>
    <w:p w14:paraId="72CC64C1" w14:textId="7D611BBB" w:rsidR="00FD1013" w:rsidRDefault="00A35089" w:rsidP="00AB65C4">
      <w:pPr>
        <w:pStyle w:val="Heading3"/>
        <w:rPr>
          <w:rFonts w:hint="eastAsia"/>
        </w:rPr>
      </w:pPr>
      <w:bookmarkStart w:id="38" w:name="_Toc897437922"/>
      <w:r>
        <w:lastRenderedPageBreak/>
        <w:t xml:space="preserve">Exercise 2: CDN </w:t>
      </w:r>
      <w:r w:rsidR="00AB65C4">
        <w:t xml:space="preserve">Property configuration </w:t>
      </w:r>
      <w:r w:rsidR="00FE2915">
        <w:t>(preconfigured for the lab)</w:t>
      </w:r>
      <w:bookmarkEnd w:id="38"/>
    </w:p>
    <w:p w14:paraId="5D440550" w14:textId="77777777" w:rsidR="00613B6F" w:rsidRPr="00613B6F" w:rsidRDefault="00613B6F" w:rsidP="00613B6F"/>
    <w:p w14:paraId="4796F49F" w14:textId="77777777" w:rsidR="00AB65C4" w:rsidRPr="00AB65C4" w:rsidRDefault="00AB65C4" w:rsidP="5C33A398">
      <w:pPr>
        <w:rPr>
          <w:rFonts w:eastAsiaTheme="minorEastAsia" w:hint="eastAsia"/>
        </w:rPr>
      </w:pPr>
      <w:r w:rsidRPr="5C33A398">
        <w:rPr>
          <w:b/>
        </w:rPr>
        <w:t xml:space="preserve">Step 1: </w:t>
      </w:r>
      <w:r>
        <w:t>Log in to Akamai Control Center</w:t>
      </w:r>
    </w:p>
    <w:p w14:paraId="05335EDE" w14:textId="5A474DCC" w:rsidR="00AB65C4" w:rsidRPr="00FE2915" w:rsidRDefault="00AB65C4" w:rsidP="5C33A398">
      <w:pPr>
        <w:pStyle w:val="ListParagraph"/>
        <w:numPr>
          <w:ilvl w:val="0"/>
          <w:numId w:val="56"/>
        </w:numPr>
        <w:rPr>
          <w:rFonts w:eastAsiaTheme="minorEastAsia" w:hint="eastAsia"/>
        </w:rPr>
      </w:pPr>
      <w:r>
        <w:t>Open your web browser and go to the Akamai Control Center</w:t>
      </w:r>
      <w:r w:rsidR="00160CE4">
        <w:t xml:space="preserve">: </w:t>
      </w:r>
      <w:r w:rsidR="00160CE4" w:rsidRPr="002F3621">
        <w:rPr>
          <w:b/>
          <w:bCs/>
        </w:rPr>
        <w:t>control.akamai.com</w:t>
      </w:r>
    </w:p>
    <w:p w14:paraId="1ECB1BBB" w14:textId="41EC32C1" w:rsidR="00AB65C4" w:rsidRPr="00B60FEB" w:rsidRDefault="00AB65C4" w:rsidP="5C33A398">
      <w:pPr>
        <w:pStyle w:val="ListParagraph"/>
        <w:numPr>
          <w:ilvl w:val="0"/>
          <w:numId w:val="56"/>
        </w:numPr>
        <w:rPr>
          <w:rFonts w:eastAsiaTheme="minorEastAsia" w:hint="eastAsia"/>
          <w:color w:val="242424"/>
        </w:rPr>
      </w:pPr>
      <w:r>
        <w:t>Enter your credentials to log in. </w:t>
      </w:r>
      <w:r w:rsidR="00FE2915">
        <w:t xml:space="preserve"> </w:t>
      </w:r>
    </w:p>
    <w:p w14:paraId="182BBC21" w14:textId="690AECD8" w:rsidR="5C33A398" w:rsidRDefault="5C33A398" w:rsidP="5C33A398"/>
    <w:p w14:paraId="70F3876F" w14:textId="77777777" w:rsidR="00AB65C4" w:rsidRPr="00AB65C4" w:rsidRDefault="00AB65C4" w:rsidP="5C33A398">
      <w:pPr>
        <w:rPr>
          <w:rFonts w:eastAsiaTheme="minorEastAsia" w:hint="eastAsia"/>
        </w:rPr>
      </w:pPr>
      <w:r w:rsidRPr="5C33A398">
        <w:rPr>
          <w:b/>
        </w:rPr>
        <w:t>Step 2:</w:t>
      </w:r>
      <w:r w:rsidRPr="19AC4091">
        <w:rPr>
          <w:rFonts w:eastAsiaTheme="minorEastAsia"/>
          <w:b/>
        </w:rPr>
        <w:t xml:space="preserve"> </w:t>
      </w:r>
      <w:r>
        <w:t>Navigate to Property Manager</w:t>
      </w:r>
    </w:p>
    <w:p w14:paraId="499F977F" w14:textId="5826CC7D" w:rsidR="00AB65C4" w:rsidRPr="00FE2915" w:rsidRDefault="00AB65C4" w:rsidP="5C33A398">
      <w:pPr>
        <w:pStyle w:val="ListParagraph"/>
        <w:numPr>
          <w:ilvl w:val="0"/>
          <w:numId w:val="55"/>
        </w:numPr>
        <w:rPr>
          <w:rFonts w:eastAsiaTheme="minorEastAsia" w:hint="eastAsia"/>
        </w:rPr>
      </w:pPr>
      <w:r>
        <w:t xml:space="preserve">From the main dashboard, go to the </w:t>
      </w:r>
      <w:r w:rsidR="006E335B">
        <w:t>left menu section</w:t>
      </w:r>
      <w:r>
        <w:t>.</w:t>
      </w:r>
    </w:p>
    <w:p w14:paraId="6845C488" w14:textId="6D247986" w:rsidR="4989EEE7" w:rsidRPr="006E335B" w:rsidRDefault="00AB65C4" w:rsidP="4989EEE7">
      <w:pPr>
        <w:pStyle w:val="ListParagraph"/>
        <w:numPr>
          <w:ilvl w:val="0"/>
          <w:numId w:val="55"/>
        </w:numPr>
        <w:rPr>
          <w:rFonts w:eastAsiaTheme="minorEastAsia"/>
          <w:color w:val="242424"/>
          <w:rPrChange w:id="39" w:author="Iulian Velea" w:date="2025-03-09T11:44:00Z" w16du:dateUtc="2025-03-09T09:44:00Z">
            <w:rPr/>
          </w:rPrChange>
        </w:rPr>
      </w:pPr>
      <w:r>
        <w:t xml:space="preserve">Click on </w:t>
      </w:r>
      <w:r w:rsidRPr="006E335B">
        <w:rPr>
          <w:b/>
          <w:bCs/>
          <w:rPrChange w:id="40" w:author="Iulian Velea" w:date="2025-03-09T11:44:00Z" w16du:dateUtc="2025-03-09T09:44:00Z">
            <w:rPr/>
          </w:rPrChange>
        </w:rPr>
        <w:t>"Propert</w:t>
      </w:r>
      <w:r w:rsidR="006E335B" w:rsidRPr="006E335B">
        <w:rPr>
          <w:b/>
          <w:bCs/>
          <w:rPrChange w:id="41" w:author="Iulian Velea" w:date="2025-03-09T11:44:00Z" w16du:dateUtc="2025-03-09T09:44:00Z">
            <w:rPr/>
          </w:rPrChange>
        </w:rPr>
        <w:t>ies</w:t>
      </w:r>
      <w:r w:rsidRPr="006E335B">
        <w:rPr>
          <w:b/>
          <w:bCs/>
          <w:rPrChange w:id="42" w:author="Iulian Velea" w:date="2025-03-09T11:44:00Z" w16du:dateUtc="2025-03-09T09:44:00Z">
            <w:rPr/>
          </w:rPrChange>
        </w:rPr>
        <w:t>"</w:t>
      </w:r>
      <w:r w:rsidR="006E335B">
        <w:t xml:space="preserve"> under the </w:t>
      </w:r>
      <w:r w:rsidR="006E335B" w:rsidRPr="006E335B">
        <w:rPr>
          <w:rFonts w:hint="cs"/>
          <w:b/>
          <w:bCs/>
          <w:rPrChange w:id="43" w:author="Iulian Velea" w:date="2025-03-09T11:44:00Z" w16du:dateUtc="2025-03-09T09:44:00Z">
            <w:rPr>
              <w:rFonts w:hint="cs"/>
            </w:rPr>
          </w:rPrChange>
        </w:rPr>
        <w:t>“</w:t>
      </w:r>
      <w:r w:rsidR="006E335B" w:rsidRPr="006E335B">
        <w:rPr>
          <w:b/>
          <w:bCs/>
          <w:rPrChange w:id="44" w:author="Iulian Velea" w:date="2025-03-09T11:44:00Z" w16du:dateUtc="2025-03-09T09:44:00Z">
            <w:rPr/>
          </w:rPrChange>
        </w:rPr>
        <w:t>CDN</w:t>
      </w:r>
      <w:r w:rsidR="006E335B" w:rsidRPr="006E335B">
        <w:rPr>
          <w:rFonts w:hint="cs"/>
          <w:b/>
          <w:bCs/>
          <w:rPrChange w:id="45" w:author="Iulian Velea" w:date="2025-03-09T11:44:00Z" w16du:dateUtc="2025-03-09T09:44:00Z">
            <w:rPr>
              <w:rFonts w:hint="cs"/>
            </w:rPr>
          </w:rPrChange>
        </w:rPr>
        <w:t>”</w:t>
      </w:r>
      <w:r w:rsidR="006E335B">
        <w:t xml:space="preserve"> section</w:t>
      </w:r>
      <w:r>
        <w:t>.</w:t>
      </w:r>
    </w:p>
    <w:p w14:paraId="7F80435A" w14:textId="12A93D0D" w:rsidR="006E335B" w:rsidRDefault="006E335B" w:rsidP="006E335B">
      <w:pPr>
        <w:pStyle w:val="ListParagraph"/>
        <w:rPr>
          <w:rFonts w:eastAsiaTheme="minorEastAsia" w:hint="eastAsia"/>
          <w:color w:val="242424"/>
        </w:rPr>
      </w:pPr>
      <w:r>
        <w:rPr>
          <w:noProof/>
          <w:lang w:val="en-GB"/>
        </w:rPr>
        <mc:AlternateContent>
          <mc:Choice Requires="wps">
            <w:drawing>
              <wp:anchor distT="0" distB="0" distL="114300" distR="114300" simplePos="0" relativeHeight="251658245" behindDoc="0" locked="0" layoutInCell="1" allowOverlap="1" wp14:anchorId="0AF62166" wp14:editId="0EB6E879">
                <wp:simplePos x="0" y="0"/>
                <wp:positionH relativeFrom="column">
                  <wp:posOffset>803910</wp:posOffset>
                </wp:positionH>
                <wp:positionV relativeFrom="paragraph">
                  <wp:posOffset>1206712</wp:posOffset>
                </wp:positionV>
                <wp:extent cx="660400" cy="219710"/>
                <wp:effectExtent l="19050" t="19050" r="25400" b="27940"/>
                <wp:wrapNone/>
                <wp:docPr id="634749161"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0E085DD">
              <v:roundrect id="Rounded Rectangle 1" style="position:absolute;margin-left:63.3pt;margin-top:95pt;width:52pt;height:17.3pt;z-index:251660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1A475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SqTw8OEAAAAQAQAADwAAAGRycy9kb3ducmV2LnhtbExPwU7DMAy9&#10;I+0fIk/ixpJ1qGNd02kacENIDA4c08ZrC41TNVlX+HrMCS7Ws/38/F6+m1wnRhxC60nDcqFAIFXe&#10;tlRreHt9vLkDEaIhazpPqOELA+yK2VVuMusv9ILjMdaCRShkRkMTY59JGaoGnQkL3yPx7uQHZyK3&#10;Qy3tYC4s7jqZKJVKZ1riD43p8dBg9Xk8Ow3f6t09rwnrzeFhNZ4+XCjX/knr6/l0v+Wy34KIOMW/&#10;C/jNwP6hYGOlP5MNouM+SVOmMtgoTsaMZKV4UjJIblOQRS7/Byl+AAAA//8DAFBLAQItABQABgAI&#10;AAAAIQC2gziS/gAAAOEBAAATAAAAAAAAAAAAAAAAAAAAAABbQ29udGVudF9UeXBlc10ueG1sUEsB&#10;Ai0AFAAGAAgAAAAhADj9If/WAAAAlAEAAAsAAAAAAAAAAAAAAAAALwEAAF9yZWxzLy5yZWxzUEsB&#10;Ai0AFAAGAAgAAAAhAGJGaj4eAgAAcAQAAA4AAAAAAAAAAAAAAAAALgIAAGRycy9lMm9Eb2MueG1s&#10;UEsBAi0AFAAGAAgAAAAhAEqk8PDhAAAAEAEAAA8AAAAAAAAAAAAAAAAAeAQAAGRycy9kb3ducmV2&#10;LnhtbFBLBQYAAAAABAAEAPMAAACGBQAAAAA=&#10;">
                <v:stroke joinstyle="miter"/>
              </v:roundrect>
            </w:pict>
          </mc:Fallback>
        </mc:AlternateContent>
      </w:r>
      <w:r w:rsidRPr="006E335B">
        <w:rPr>
          <w:rFonts w:eastAsiaTheme="minorEastAsia"/>
          <w:noProof/>
          <w:color w:val="242424"/>
        </w:rPr>
        <w:drawing>
          <wp:inline distT="0" distB="0" distL="0" distR="0" wp14:anchorId="10CC5D90" wp14:editId="267E9B82">
            <wp:extent cx="2973659" cy="1905000"/>
            <wp:effectExtent l="25400" t="25400" r="87630" b="88900"/>
            <wp:docPr id="426267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67063" name="Picture 1" descr="A screenshot of a computer&#10;&#10;AI-generated content may be incorrect."/>
                    <pic:cNvPicPr/>
                  </pic:nvPicPr>
                  <pic:blipFill>
                    <a:blip r:embed="rId40"/>
                    <a:stretch>
                      <a:fillRect/>
                    </a:stretch>
                  </pic:blipFill>
                  <pic:spPr>
                    <a:xfrm>
                      <a:off x="0" y="0"/>
                      <a:ext cx="3018613" cy="1933799"/>
                    </a:xfrm>
                    <a:prstGeom prst="rect">
                      <a:avLst/>
                    </a:prstGeom>
                    <a:effectLst>
                      <a:outerShdw blurRad="50800" dist="38100" dir="2700000" algn="tl" rotWithShape="0">
                        <a:prstClr val="black">
                          <a:alpha val="40000"/>
                        </a:prstClr>
                      </a:outerShdw>
                    </a:effectLst>
                  </pic:spPr>
                </pic:pic>
              </a:graphicData>
            </a:graphic>
          </wp:inline>
        </w:drawing>
      </w:r>
    </w:p>
    <w:p w14:paraId="47EABCDE" w14:textId="738A7CC7" w:rsidR="5C33A398" w:rsidRDefault="5C33A398" w:rsidP="5C33A398"/>
    <w:p w14:paraId="7D2EBAE2" w14:textId="08E4DB6C" w:rsidR="00AB65C4" w:rsidRPr="00AB65C4" w:rsidRDefault="00AB65C4" w:rsidP="5C33A398">
      <w:pPr>
        <w:rPr>
          <w:rFonts w:eastAsiaTheme="minorEastAsia" w:hint="eastAsia"/>
        </w:rPr>
      </w:pPr>
      <w:r w:rsidRPr="5C33A398">
        <w:rPr>
          <w:b/>
        </w:rPr>
        <w:t xml:space="preserve">Step 3: </w:t>
      </w:r>
      <w:r>
        <w:t>Create a New Property</w:t>
      </w:r>
    </w:p>
    <w:p w14:paraId="44B7E822" w14:textId="5E554CFA" w:rsidR="5C33A398" w:rsidRPr="006E335B" w:rsidRDefault="00AB65C4" w:rsidP="5C33A398">
      <w:pPr>
        <w:pStyle w:val="ListParagraph"/>
        <w:numPr>
          <w:ilvl w:val="0"/>
          <w:numId w:val="50"/>
        </w:numPr>
        <w:rPr>
          <w:rFonts w:eastAsiaTheme="minorEastAsia" w:hint="eastAsia"/>
          <w:color w:val="242424"/>
        </w:rPr>
      </w:pPr>
      <w:r>
        <w:t xml:space="preserve">In the Property Manager, click on the </w:t>
      </w:r>
      <w:r w:rsidRPr="006E335B">
        <w:rPr>
          <w:b/>
          <w:bCs/>
        </w:rPr>
        <w:t>"</w:t>
      </w:r>
      <w:r w:rsidR="006E335B" w:rsidRPr="006E335B">
        <w:rPr>
          <w:b/>
          <w:bCs/>
        </w:rPr>
        <w:t>+New</w:t>
      </w:r>
      <w:r w:rsidRPr="006E335B">
        <w:rPr>
          <w:b/>
          <w:bCs/>
        </w:rPr>
        <w:t xml:space="preserve"> Property</w:t>
      </w:r>
      <w:r>
        <w:t>" button. </w:t>
      </w:r>
    </w:p>
    <w:p w14:paraId="71AA2DED" w14:textId="49B85007" w:rsidR="006E335B" w:rsidRPr="006E335B" w:rsidRDefault="006E335B" w:rsidP="5C33A398">
      <w:pPr>
        <w:pStyle w:val="ListParagraph"/>
        <w:numPr>
          <w:ilvl w:val="0"/>
          <w:numId w:val="50"/>
        </w:numPr>
        <w:rPr>
          <w:rFonts w:eastAsiaTheme="minorEastAsia" w:hint="eastAsia"/>
          <w:color w:val="242424"/>
        </w:rPr>
      </w:pPr>
      <w:r>
        <w:t xml:space="preserve">Select </w:t>
      </w:r>
      <w:r w:rsidRPr="006E335B">
        <w:rPr>
          <w:b/>
          <w:bCs/>
        </w:rPr>
        <w:t>“Ion Standard”</w:t>
      </w:r>
      <w:r>
        <w:t xml:space="preserve"> from the product list and click </w:t>
      </w:r>
      <w:r w:rsidRPr="006E335B">
        <w:rPr>
          <w:b/>
          <w:bCs/>
        </w:rPr>
        <w:t>“Create Property”</w:t>
      </w:r>
      <w:r>
        <w:t>.</w:t>
      </w:r>
    </w:p>
    <w:p w14:paraId="6ECC60BF" w14:textId="1718A724" w:rsidR="006E335B" w:rsidRPr="006E335B" w:rsidRDefault="006E335B" w:rsidP="5C33A398">
      <w:pPr>
        <w:pStyle w:val="ListParagraph"/>
        <w:numPr>
          <w:ilvl w:val="0"/>
          <w:numId w:val="50"/>
        </w:numPr>
        <w:rPr>
          <w:rFonts w:eastAsiaTheme="minorEastAsia" w:hint="eastAsia"/>
          <w:color w:val="242424"/>
        </w:rPr>
      </w:pPr>
      <w:r>
        <w:t xml:space="preserve">The </w:t>
      </w:r>
      <w:r w:rsidRPr="009D392E">
        <w:rPr>
          <w:b/>
          <w:bCs/>
        </w:rPr>
        <w:t>“Set up Ion Standard”</w:t>
      </w:r>
      <w:r>
        <w:t xml:space="preserve"> page sho</w:t>
      </w:r>
      <w:r w:rsidR="00884570">
        <w:t>u</w:t>
      </w:r>
      <w:r>
        <w:t>ld be displayed</w:t>
      </w:r>
    </w:p>
    <w:p w14:paraId="073B47DB" w14:textId="5AD49E79" w:rsidR="006E335B" w:rsidRDefault="006E335B" w:rsidP="006E335B">
      <w:pPr>
        <w:rPr>
          <w:rFonts w:eastAsiaTheme="minorEastAsia" w:hint="eastAsia"/>
          <w:color w:val="242424"/>
        </w:rPr>
      </w:pPr>
      <w:r>
        <w:rPr>
          <w:noProof/>
          <w:lang w:val="en-GB"/>
        </w:rPr>
        <mc:AlternateContent>
          <mc:Choice Requires="wps">
            <w:drawing>
              <wp:anchor distT="0" distB="0" distL="114300" distR="114300" simplePos="0" relativeHeight="251658246" behindDoc="0" locked="0" layoutInCell="1" allowOverlap="1" wp14:anchorId="728A8225" wp14:editId="0B3719E5">
                <wp:simplePos x="0" y="0"/>
                <wp:positionH relativeFrom="column">
                  <wp:posOffset>4972050</wp:posOffset>
                </wp:positionH>
                <wp:positionV relativeFrom="paragraph">
                  <wp:posOffset>2132753</wp:posOffset>
                </wp:positionV>
                <wp:extent cx="660400" cy="219710"/>
                <wp:effectExtent l="19050" t="19050" r="25400" b="27940"/>
                <wp:wrapNone/>
                <wp:docPr id="930068480"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3577F44">
              <v:roundrect id="Rounded Rectangle 1" style="position:absolute;margin-left:391.5pt;margin-top:167.95pt;width:52pt;height:17.3pt;z-index:251662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28395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K3Fl+eMAAAAQAQAADwAAAGRycy9kb3ducmV2LnhtbEyPQU/DMAyF&#10;70j8h8hI3FgC1WjXNZ3QgBtCYnDYMW28tqNxqibrCr8ec4KLJT/bz+8rNrPrxYRj6DxpuF0oEEi1&#10;tx01Gj7en28yECEasqb3hBq+MMCmvLwoTG79md5w2sVGsAmF3GhoYxxyKUPdojNh4Qcknh386Ezk&#10;dmykHc2ZzV0v75S6l850xB9aM+C2xfpzd3IavtXevaaEzWr7lEyHowtV6l+0vr6aH9dcHtYgIs7x&#10;7wJ+GTg/lBys8ieyQfQa0ixhoKghSZYrELyRZSkrFSupWoIsC/kfpPwBAAD//wMAUEsBAi0AFAAG&#10;AAgAAAAhALaDOJL+AAAA4QEAABMAAAAAAAAAAAAAAAAAAAAAAFtDb250ZW50X1R5cGVzXS54bWxQ&#10;SwECLQAUAAYACAAAACEAOP0h/9YAAACUAQAACwAAAAAAAAAAAAAAAAAvAQAAX3JlbHMvLnJlbHNQ&#10;SwECLQAUAAYACAAAACEAYkZqPh4CAABwBAAADgAAAAAAAAAAAAAAAAAuAgAAZHJzL2Uyb0RvYy54&#10;bWxQSwECLQAUAAYACAAAACEAK3Fl+eMAAAAQAQAADwAAAAAAAAAAAAAAAAB4BAAAZHJzL2Rvd25y&#10;ZXYueG1sUEsFBgAAAAAEAAQA8wAAAIgFAAAAAA==&#10;">
                <v:stroke joinstyle="miter"/>
              </v:roundrect>
            </w:pict>
          </mc:Fallback>
        </mc:AlternateContent>
      </w:r>
      <w:r w:rsidRPr="006E335B">
        <w:rPr>
          <w:rFonts w:eastAsiaTheme="minorEastAsia"/>
          <w:noProof/>
          <w:color w:val="242424"/>
        </w:rPr>
        <w:drawing>
          <wp:inline distT="0" distB="0" distL="0" distR="0" wp14:anchorId="4E068A9E" wp14:editId="0F006F2D">
            <wp:extent cx="5731510" cy="2444750"/>
            <wp:effectExtent l="25400" t="25400" r="85090" b="95250"/>
            <wp:docPr id="54450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422" name="Picture 1" descr="A screenshot of a computer&#10;&#10;AI-generated content may be incorrect."/>
                    <pic:cNvPicPr/>
                  </pic:nvPicPr>
                  <pic:blipFill>
                    <a:blip r:embed="rId41"/>
                    <a:stretch>
                      <a:fillRect/>
                    </a:stretch>
                  </pic:blipFill>
                  <pic:spPr>
                    <a:xfrm>
                      <a:off x="0" y="0"/>
                      <a:ext cx="5731510" cy="2444750"/>
                    </a:xfrm>
                    <a:prstGeom prst="rect">
                      <a:avLst/>
                    </a:prstGeom>
                    <a:effectLst>
                      <a:outerShdw blurRad="50800" dist="38100" dir="2700000" algn="tl" rotWithShape="0">
                        <a:prstClr val="black">
                          <a:alpha val="40000"/>
                        </a:prstClr>
                      </a:outerShdw>
                    </a:effectLst>
                  </pic:spPr>
                </pic:pic>
              </a:graphicData>
            </a:graphic>
          </wp:inline>
        </w:drawing>
      </w:r>
    </w:p>
    <w:p w14:paraId="08416422" w14:textId="24280668" w:rsidR="006E335B" w:rsidRDefault="006E335B" w:rsidP="006E335B">
      <w:pPr>
        <w:pStyle w:val="ListParagraph"/>
        <w:numPr>
          <w:ilvl w:val="0"/>
          <w:numId w:val="62"/>
        </w:numPr>
        <w:rPr>
          <w:rFonts w:eastAsiaTheme="minorEastAsia" w:hint="eastAsia"/>
          <w:color w:val="242424"/>
        </w:rPr>
      </w:pPr>
      <w:r w:rsidRPr="006E335B">
        <w:rPr>
          <w:rFonts w:eastAsiaTheme="minorEastAsia"/>
          <w:color w:val="242424"/>
        </w:rPr>
        <w:t xml:space="preserve">In this page set a </w:t>
      </w:r>
      <w:r w:rsidRPr="00CF402B">
        <w:rPr>
          <w:rFonts w:eastAsiaTheme="minorEastAsia"/>
          <w:b/>
          <w:bCs/>
          <w:color w:val="242424"/>
        </w:rPr>
        <w:t>“Property name”</w:t>
      </w:r>
      <w:r w:rsidRPr="006E335B">
        <w:rPr>
          <w:rFonts w:eastAsiaTheme="minorEastAsia"/>
          <w:color w:val="242424"/>
        </w:rPr>
        <w:t xml:space="preserve">, select the </w:t>
      </w:r>
      <w:r w:rsidRPr="00CF402B">
        <w:rPr>
          <w:rFonts w:eastAsiaTheme="minorEastAsia"/>
          <w:b/>
          <w:bCs/>
          <w:color w:val="242424"/>
        </w:rPr>
        <w:t>“Contract”</w:t>
      </w:r>
      <w:r w:rsidRPr="006E335B">
        <w:rPr>
          <w:rFonts w:eastAsiaTheme="minorEastAsia"/>
          <w:color w:val="242424"/>
        </w:rPr>
        <w:t xml:space="preserve"> </w:t>
      </w:r>
      <w:r w:rsidR="00CF402B">
        <w:rPr>
          <w:rFonts w:eastAsiaTheme="minorEastAsia"/>
          <w:color w:val="242424"/>
        </w:rPr>
        <w:t xml:space="preserve">for your organization </w:t>
      </w:r>
      <w:r w:rsidRPr="006E335B">
        <w:rPr>
          <w:rFonts w:eastAsiaTheme="minorEastAsia"/>
          <w:color w:val="242424"/>
        </w:rPr>
        <w:t xml:space="preserve">and click on the </w:t>
      </w:r>
      <w:r w:rsidRPr="00CF402B">
        <w:rPr>
          <w:rFonts w:eastAsiaTheme="minorEastAsia"/>
          <w:b/>
          <w:bCs/>
          <w:color w:val="242424"/>
        </w:rPr>
        <w:t>“Next”</w:t>
      </w:r>
      <w:r w:rsidRPr="006E335B">
        <w:rPr>
          <w:rFonts w:eastAsiaTheme="minorEastAsia"/>
          <w:color w:val="242424"/>
        </w:rPr>
        <w:t xml:space="preserve"> button</w:t>
      </w:r>
    </w:p>
    <w:p w14:paraId="595495B7" w14:textId="3216D86D" w:rsidR="006E335B" w:rsidRPr="006E335B" w:rsidRDefault="006E335B" w:rsidP="006E335B">
      <w:pPr>
        <w:pStyle w:val="ListParagraph"/>
        <w:rPr>
          <w:rFonts w:eastAsiaTheme="minorEastAsia" w:hint="eastAsia"/>
          <w:color w:val="242424"/>
        </w:rPr>
      </w:pPr>
    </w:p>
    <w:p w14:paraId="0BBB80D8" w14:textId="71040F16" w:rsidR="00A24C5C" w:rsidRDefault="00A24C5C">
      <w:pPr>
        <w:rPr>
          <w:b/>
        </w:rPr>
      </w:pPr>
      <w:r>
        <w:rPr>
          <w:b/>
        </w:rPr>
        <w:br w:type="page"/>
      </w:r>
    </w:p>
    <w:p w14:paraId="7D7744B4" w14:textId="343F43FF" w:rsidR="00AB65C4" w:rsidRPr="00AB65C4" w:rsidRDefault="00AB65C4" w:rsidP="5C33A398">
      <w:pPr>
        <w:rPr>
          <w:rFonts w:eastAsiaTheme="minorEastAsia" w:hint="eastAsia"/>
        </w:rPr>
      </w:pPr>
      <w:r w:rsidRPr="5C33A398">
        <w:rPr>
          <w:b/>
        </w:rPr>
        <w:lastRenderedPageBreak/>
        <w:t>Step 4:</w:t>
      </w:r>
      <w:r w:rsidRPr="19AC4091">
        <w:rPr>
          <w:rFonts w:eastAsiaTheme="minorEastAsia"/>
          <w:b/>
        </w:rPr>
        <w:t xml:space="preserve"> </w:t>
      </w:r>
      <w:r>
        <w:t>Configure Property Settings</w:t>
      </w:r>
    </w:p>
    <w:p w14:paraId="63939FBB" w14:textId="24061F6E" w:rsidR="00AB65C4" w:rsidRPr="00FE2915" w:rsidRDefault="00AB65C4" w:rsidP="5C33A398">
      <w:pPr>
        <w:pStyle w:val="ListParagraph"/>
        <w:numPr>
          <w:ilvl w:val="0"/>
          <w:numId w:val="49"/>
        </w:numPr>
        <w:rPr>
          <w:rFonts w:eastAsiaTheme="minorEastAsia" w:hint="eastAsia"/>
        </w:rPr>
      </w:pPr>
      <w:r>
        <w:t xml:space="preserve">In the </w:t>
      </w:r>
      <w:r w:rsidR="00A24C5C" w:rsidRPr="00A24C5C">
        <w:rPr>
          <w:b/>
          <w:bCs/>
        </w:rPr>
        <w:t>Edit</w:t>
      </w:r>
      <w:r w:rsidR="00A24C5C">
        <w:t xml:space="preserve"> </w:t>
      </w:r>
      <w:r>
        <w:t>property configuration page, you will see various settings and options.</w:t>
      </w:r>
    </w:p>
    <w:p w14:paraId="5D069570" w14:textId="17868B33" w:rsidR="5C33A398" w:rsidRDefault="00A24C5C" w:rsidP="5C33A398">
      <w:r w:rsidRPr="00A24C5C">
        <w:rPr>
          <w:noProof/>
        </w:rPr>
        <w:drawing>
          <wp:inline distT="0" distB="0" distL="0" distR="0" wp14:anchorId="4896D6EA" wp14:editId="2AEE7DAA">
            <wp:extent cx="5731510" cy="5410835"/>
            <wp:effectExtent l="25400" t="25400" r="85090" b="88265"/>
            <wp:docPr id="1558427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7312" name="Picture 1" descr="A screenshot of a computer&#10;&#10;AI-generated content may be incorrect."/>
                    <pic:cNvPicPr/>
                  </pic:nvPicPr>
                  <pic:blipFill>
                    <a:blip r:embed="rId42"/>
                    <a:stretch>
                      <a:fillRect/>
                    </a:stretch>
                  </pic:blipFill>
                  <pic:spPr>
                    <a:xfrm>
                      <a:off x="0" y="0"/>
                      <a:ext cx="5731510" cy="5410835"/>
                    </a:xfrm>
                    <a:prstGeom prst="rect">
                      <a:avLst/>
                    </a:prstGeom>
                    <a:effectLst>
                      <a:outerShdw blurRad="50800" dist="38100" dir="2700000" algn="tl" rotWithShape="0">
                        <a:prstClr val="black">
                          <a:alpha val="40000"/>
                        </a:prstClr>
                      </a:outerShdw>
                    </a:effectLst>
                  </pic:spPr>
                </pic:pic>
              </a:graphicData>
            </a:graphic>
          </wp:inline>
        </w:drawing>
      </w:r>
    </w:p>
    <w:p w14:paraId="7EDB50C0" w14:textId="77777777" w:rsidR="00975366" w:rsidRDefault="00975366" w:rsidP="5C33A398">
      <w:pPr>
        <w:rPr>
          <w:b/>
          <w:bCs/>
        </w:rPr>
      </w:pPr>
    </w:p>
    <w:p w14:paraId="32FAB673" w14:textId="4202C20D" w:rsidR="00075C2E" w:rsidRDefault="00075C2E" w:rsidP="5C33A398">
      <w:r w:rsidRPr="00AD2D42">
        <w:rPr>
          <w:b/>
          <w:bCs/>
        </w:rPr>
        <w:t xml:space="preserve">Step 5: </w:t>
      </w:r>
      <w:r>
        <w:t xml:space="preserve">Set up </w:t>
      </w:r>
      <w:r w:rsidR="00AD2D42">
        <w:t>H</w:t>
      </w:r>
      <w:r>
        <w:t>ostnames</w:t>
      </w:r>
    </w:p>
    <w:p w14:paraId="741B3E9D" w14:textId="1F96E877" w:rsidR="00075C2E" w:rsidRDefault="00776503" w:rsidP="5C33A398">
      <w:r>
        <w:rPr>
          <w:noProof/>
          <w:lang w:val="en-GB"/>
        </w:rPr>
        <mc:AlternateContent>
          <mc:Choice Requires="wps">
            <w:drawing>
              <wp:anchor distT="0" distB="0" distL="114300" distR="114300" simplePos="0" relativeHeight="251658247" behindDoc="0" locked="0" layoutInCell="1" allowOverlap="1" wp14:anchorId="785179E9" wp14:editId="5B60D6D8">
                <wp:simplePos x="0" y="0"/>
                <wp:positionH relativeFrom="column">
                  <wp:posOffset>4813300</wp:posOffset>
                </wp:positionH>
                <wp:positionV relativeFrom="paragraph">
                  <wp:posOffset>60325</wp:posOffset>
                </wp:positionV>
                <wp:extent cx="660400" cy="219710"/>
                <wp:effectExtent l="19050" t="19050" r="25400" b="27940"/>
                <wp:wrapNone/>
                <wp:docPr id="304396227"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759E4A7">
              <v:roundrect id="Rounded Rectangle 1" style="position:absolute;margin-left:379pt;margin-top:4.75pt;width:52pt;height:17.3pt;z-index:251664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B660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OSpDeIAAAANAQAADwAAAGRycy9kb3ducmV2LnhtbEyPQU+DQBCF&#10;7yb+h82YeLNLa1soZWhM1ZsxsXrwuMAUUHaWsFuK/nrHk14meXl5b96X7SbbqZEG3zpGmM8iUMSl&#10;q1quEd5eH28SUD4YrkznmBC+yMMuv7zITFq5M7/QeAi1khL2qUFoQuhTrX3ZkDV+5npi8Y5usCaI&#10;HGpdDeYs5bbTiyhaa2talg+N6WnfUPl5OFmE7+jdPsdM9Wb/cDseP6wvYveEeH013W/l3G1BBZrC&#10;XwJ+GWQ/5DKscCeuvOoQ4lUiQAFhswIlfrJeiC4Qlss56DzT/ynyHwAAAP//AwBQSwECLQAUAAYA&#10;CAAAACEAtoM4kv4AAADhAQAAEwAAAAAAAAAAAAAAAAAAAAAAW0NvbnRlbnRfVHlwZXNdLnhtbFBL&#10;AQItABQABgAIAAAAIQA4/SH/1gAAAJQBAAALAAAAAAAAAAAAAAAAAC8BAABfcmVscy8ucmVsc1BL&#10;AQItABQABgAIAAAAIQBiRmo+HgIAAHAEAAAOAAAAAAAAAAAAAAAAAC4CAABkcnMvZTJvRG9jLnht&#10;bFBLAQItABQABgAIAAAAIQD85KkN4gAAAA0BAAAPAAAAAAAAAAAAAAAAAHgEAABkcnMvZG93bnJl&#10;di54bWxQSwUGAAAAAAQABADzAAAAhwUAAAAA&#10;">
                <v:stroke joinstyle="miter"/>
              </v:roundrect>
            </w:pict>
          </mc:Fallback>
        </mc:AlternateContent>
      </w:r>
      <w:r w:rsidR="00075C2E" w:rsidRPr="00075C2E">
        <w:rPr>
          <w:noProof/>
        </w:rPr>
        <w:drawing>
          <wp:inline distT="0" distB="0" distL="0" distR="0" wp14:anchorId="10D0A61F" wp14:editId="3FFA0785">
            <wp:extent cx="5731510" cy="1612900"/>
            <wp:effectExtent l="25400" t="25400" r="85090" b="88900"/>
            <wp:docPr id="3889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3319" name=""/>
                    <pic:cNvPicPr/>
                  </pic:nvPicPr>
                  <pic:blipFill>
                    <a:blip r:embed="rId43"/>
                    <a:stretch>
                      <a:fillRect/>
                    </a:stretch>
                  </pic:blipFill>
                  <pic:spPr>
                    <a:xfrm>
                      <a:off x="0" y="0"/>
                      <a:ext cx="5731510" cy="1612900"/>
                    </a:xfrm>
                    <a:prstGeom prst="rect">
                      <a:avLst/>
                    </a:prstGeom>
                    <a:effectLst>
                      <a:outerShdw blurRad="50800" dist="38100" dir="2700000" algn="tl" rotWithShape="0">
                        <a:prstClr val="black">
                          <a:alpha val="40000"/>
                        </a:prstClr>
                      </a:outerShdw>
                    </a:effectLst>
                  </pic:spPr>
                </pic:pic>
              </a:graphicData>
            </a:graphic>
          </wp:inline>
        </w:drawing>
      </w:r>
    </w:p>
    <w:p w14:paraId="35F7C7A0" w14:textId="1C1C8455" w:rsidR="00735F3F" w:rsidRDefault="00735F3F" w:rsidP="00D9540E">
      <w:pPr>
        <w:jc w:val="both"/>
        <w:rPr>
          <w:bCs/>
        </w:rPr>
      </w:pPr>
      <w:r w:rsidRPr="00735F3F">
        <w:rPr>
          <w:bCs/>
        </w:rPr>
        <w:t>Hostnames</w:t>
      </w:r>
      <w:r>
        <w:rPr>
          <w:bCs/>
        </w:rPr>
        <w:t xml:space="preserve"> section define the origin </w:t>
      </w:r>
      <w:r w:rsidR="007C20CD" w:rsidRPr="007C20CD">
        <w:rPr>
          <w:b/>
        </w:rPr>
        <w:t>H</w:t>
      </w:r>
      <w:r w:rsidRPr="007C20CD">
        <w:rPr>
          <w:b/>
        </w:rPr>
        <w:t>ostnames</w:t>
      </w:r>
      <w:r>
        <w:rPr>
          <w:bCs/>
        </w:rPr>
        <w:t xml:space="preserve"> </w:t>
      </w:r>
      <w:r w:rsidR="00D6432A">
        <w:rPr>
          <w:bCs/>
        </w:rPr>
        <w:t>URLs</w:t>
      </w:r>
      <w:r>
        <w:rPr>
          <w:bCs/>
        </w:rPr>
        <w:t xml:space="preserve"> on which the Akamai Property applies, the</w:t>
      </w:r>
      <w:r w:rsidR="006448AA">
        <w:rPr>
          <w:bCs/>
        </w:rPr>
        <w:t xml:space="preserve"> associated</w:t>
      </w:r>
      <w:r>
        <w:rPr>
          <w:bCs/>
        </w:rPr>
        <w:t xml:space="preserve"> </w:t>
      </w:r>
      <w:r w:rsidR="007C20CD" w:rsidRPr="007C20CD">
        <w:rPr>
          <w:b/>
        </w:rPr>
        <w:t>C</w:t>
      </w:r>
      <w:r w:rsidRPr="007C20CD">
        <w:rPr>
          <w:b/>
        </w:rPr>
        <w:t>ertificates</w:t>
      </w:r>
      <w:r>
        <w:rPr>
          <w:bCs/>
        </w:rPr>
        <w:t xml:space="preserve"> and the </w:t>
      </w:r>
      <w:r w:rsidRPr="007C20CD">
        <w:rPr>
          <w:b/>
        </w:rPr>
        <w:t xml:space="preserve">Edge </w:t>
      </w:r>
      <w:r w:rsidR="00D6432A">
        <w:rPr>
          <w:b/>
        </w:rPr>
        <w:t>H</w:t>
      </w:r>
      <w:r w:rsidRPr="007C20CD">
        <w:rPr>
          <w:b/>
        </w:rPr>
        <w:t>ostnames</w:t>
      </w:r>
      <w:r>
        <w:rPr>
          <w:bCs/>
        </w:rPr>
        <w:t xml:space="preserve"> </w:t>
      </w:r>
      <w:r w:rsidR="00B77991">
        <w:rPr>
          <w:bCs/>
        </w:rPr>
        <w:t>corresponding</w:t>
      </w:r>
      <w:r>
        <w:rPr>
          <w:bCs/>
        </w:rPr>
        <w:t xml:space="preserve"> </w:t>
      </w:r>
      <w:r w:rsidR="00B77991">
        <w:rPr>
          <w:bCs/>
        </w:rPr>
        <w:t>to</w:t>
      </w:r>
      <w:r>
        <w:rPr>
          <w:bCs/>
        </w:rPr>
        <w:t xml:space="preserve"> the origin </w:t>
      </w:r>
      <w:r w:rsidR="00D6432A">
        <w:rPr>
          <w:bCs/>
        </w:rPr>
        <w:t>hostnames</w:t>
      </w:r>
      <w:r>
        <w:rPr>
          <w:bCs/>
        </w:rPr>
        <w:t>.</w:t>
      </w:r>
      <w:r w:rsidR="008805DE">
        <w:rPr>
          <w:bCs/>
        </w:rPr>
        <w:t xml:space="preserve"> </w:t>
      </w:r>
      <w:r>
        <w:rPr>
          <w:bCs/>
        </w:rPr>
        <w:t>When defining hostnames wildcards are accepted.</w:t>
      </w:r>
    </w:p>
    <w:p w14:paraId="6209E9A4" w14:textId="77777777" w:rsidR="00975366" w:rsidRDefault="00BC6725" w:rsidP="00975366">
      <w:pPr>
        <w:jc w:val="both"/>
        <w:rPr>
          <w:bCs/>
        </w:rPr>
      </w:pPr>
      <w:r>
        <w:rPr>
          <w:bCs/>
        </w:rPr>
        <w:t xml:space="preserve">You can add new Hostnames by clicking on the </w:t>
      </w:r>
      <w:r w:rsidRPr="00BC6725">
        <w:rPr>
          <w:b/>
        </w:rPr>
        <w:t>“+Hostnames”</w:t>
      </w:r>
      <w:r>
        <w:rPr>
          <w:bCs/>
        </w:rPr>
        <w:t xml:space="preserve"> button.</w:t>
      </w:r>
    </w:p>
    <w:p w14:paraId="133C829F" w14:textId="77777777" w:rsidR="00527723" w:rsidRDefault="00527723" w:rsidP="00975366">
      <w:pPr>
        <w:jc w:val="both"/>
        <w:rPr>
          <w:b/>
        </w:rPr>
      </w:pPr>
    </w:p>
    <w:p w14:paraId="79D06A0E" w14:textId="423C0299" w:rsidR="00AB65C4" w:rsidRPr="00975366" w:rsidRDefault="00AB65C4" w:rsidP="00975366">
      <w:pPr>
        <w:jc w:val="both"/>
        <w:rPr>
          <w:bCs/>
        </w:rPr>
      </w:pPr>
      <w:r w:rsidRPr="5C33A398">
        <w:rPr>
          <w:b/>
        </w:rPr>
        <w:t xml:space="preserve">Step </w:t>
      </w:r>
      <w:r w:rsidR="00075C2E">
        <w:rPr>
          <w:b/>
        </w:rPr>
        <w:t>6</w:t>
      </w:r>
      <w:r w:rsidRPr="5C33A398">
        <w:rPr>
          <w:b/>
        </w:rPr>
        <w:t xml:space="preserve">: </w:t>
      </w:r>
      <w:r>
        <w:t xml:space="preserve">Set Up </w:t>
      </w:r>
      <w:r w:rsidR="00075C2E">
        <w:t>Rules</w:t>
      </w:r>
      <w:r w:rsidR="00353AFA">
        <w:t xml:space="preserve"> and Behaviors</w:t>
      </w:r>
    </w:p>
    <w:p w14:paraId="553F181E" w14:textId="77777777" w:rsidR="00353AFA" w:rsidRDefault="00353AFA" w:rsidP="5C33A398"/>
    <w:p w14:paraId="1A138FCD" w14:textId="2AE942CB" w:rsidR="00353AFA" w:rsidRPr="00AB65C4" w:rsidRDefault="00353AFA" w:rsidP="5C33A398">
      <w:pPr>
        <w:rPr>
          <w:rFonts w:eastAsiaTheme="minorEastAsia" w:hint="eastAsia"/>
        </w:rPr>
      </w:pPr>
      <w:r w:rsidRPr="00353AFA">
        <w:rPr>
          <w:rFonts w:eastAsiaTheme="minorEastAsia"/>
          <w:noProof/>
        </w:rPr>
        <w:drawing>
          <wp:inline distT="0" distB="0" distL="0" distR="0" wp14:anchorId="51B42DD4" wp14:editId="6EDB8103">
            <wp:extent cx="5731510" cy="4514850"/>
            <wp:effectExtent l="25400" t="25400" r="85090" b="95250"/>
            <wp:docPr id="90746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7220" name="Picture 1" descr="A screenshot of a computer&#10;&#10;AI-generated content may be incorrect."/>
                    <pic:cNvPicPr/>
                  </pic:nvPicPr>
                  <pic:blipFill>
                    <a:blip r:embed="rId44"/>
                    <a:stretch>
                      <a:fillRect/>
                    </a:stretch>
                  </pic:blipFill>
                  <pic:spPr>
                    <a:xfrm>
                      <a:off x="0" y="0"/>
                      <a:ext cx="5731510" cy="4514850"/>
                    </a:xfrm>
                    <a:prstGeom prst="rect">
                      <a:avLst/>
                    </a:prstGeom>
                    <a:effectLst>
                      <a:outerShdw blurRad="50800" dist="38100" dir="2700000" algn="tl" rotWithShape="0">
                        <a:prstClr val="black">
                          <a:alpha val="40000"/>
                        </a:prstClr>
                      </a:outerShdw>
                    </a:effectLst>
                  </pic:spPr>
                </pic:pic>
              </a:graphicData>
            </a:graphic>
          </wp:inline>
        </w:drawing>
      </w:r>
    </w:p>
    <w:p w14:paraId="4B818C87" w14:textId="00AE80BB" w:rsidR="00AB65C4" w:rsidRPr="00735F3F" w:rsidRDefault="00AB65C4" w:rsidP="00AD2D42">
      <w:pPr>
        <w:pStyle w:val="ListParagraph"/>
        <w:numPr>
          <w:ilvl w:val="0"/>
          <w:numId w:val="48"/>
        </w:numPr>
        <w:jc w:val="both"/>
        <w:rPr>
          <w:rFonts w:eastAsiaTheme="minorEastAsia" w:hint="eastAsia"/>
        </w:rPr>
      </w:pPr>
      <w:r>
        <w:t xml:space="preserve">In the </w:t>
      </w:r>
      <w:r w:rsidR="00FF259D">
        <w:t>P</w:t>
      </w:r>
      <w:r>
        <w:t>roperty configuration page, go to the "</w:t>
      </w:r>
      <w:r w:rsidR="00735F3F" w:rsidRPr="00FF259D">
        <w:rPr>
          <w:b/>
          <w:bCs/>
        </w:rPr>
        <w:t>Property Configuration</w:t>
      </w:r>
      <w:r>
        <w:t>" section.</w:t>
      </w:r>
      <w:r w:rsidR="00735F3F">
        <w:t xml:space="preserve"> In here you can define the Behavior of the property by adding </w:t>
      </w:r>
      <w:r w:rsidR="00735F3F" w:rsidRPr="00735F3F">
        <w:rPr>
          <w:b/>
          <w:bCs/>
        </w:rPr>
        <w:t>Rules</w:t>
      </w:r>
      <w:r w:rsidR="00735F3F">
        <w:t xml:space="preserve">, configuring </w:t>
      </w:r>
      <w:r w:rsidR="00735F3F" w:rsidRPr="00735F3F">
        <w:rPr>
          <w:b/>
          <w:bCs/>
        </w:rPr>
        <w:t>Criteria</w:t>
      </w:r>
      <w:r w:rsidR="00735F3F">
        <w:t xml:space="preserve"> and </w:t>
      </w:r>
      <w:r w:rsidR="00735F3F" w:rsidRPr="00735F3F">
        <w:rPr>
          <w:b/>
          <w:bCs/>
        </w:rPr>
        <w:t>Behaviors</w:t>
      </w:r>
      <w:r w:rsidR="00735F3F">
        <w:t xml:space="preserve"> for each rule</w:t>
      </w:r>
      <w:r w:rsidR="00D124D8">
        <w:t xml:space="preserve">. </w:t>
      </w:r>
    </w:p>
    <w:p w14:paraId="764F47E8" w14:textId="5CEF273F" w:rsidR="00735F3F" w:rsidRPr="00D81DD5" w:rsidRDefault="00735F3F" w:rsidP="00AD2D42">
      <w:pPr>
        <w:pStyle w:val="ListParagraph"/>
        <w:numPr>
          <w:ilvl w:val="0"/>
          <w:numId w:val="48"/>
        </w:numPr>
        <w:jc w:val="both"/>
        <w:rPr>
          <w:rFonts w:eastAsiaTheme="minorEastAsia" w:hint="eastAsia"/>
        </w:rPr>
      </w:pPr>
      <w:r>
        <w:t>When a request is received by the CDN Edge nodes, the rules are evaluated sequentially</w:t>
      </w:r>
      <w:r w:rsidR="00D81DD5">
        <w:t>,</w:t>
      </w:r>
      <w:r>
        <w:t xml:space="preserve"> and the most specific rule will be the one applied.</w:t>
      </w:r>
    </w:p>
    <w:p w14:paraId="31E9AEBA" w14:textId="08382D75" w:rsidR="00D81DD5" w:rsidRPr="00265C6E" w:rsidRDefault="00D81DD5" w:rsidP="00AD2D42">
      <w:pPr>
        <w:pStyle w:val="ListParagraph"/>
        <w:numPr>
          <w:ilvl w:val="0"/>
          <w:numId w:val="48"/>
        </w:numPr>
        <w:jc w:val="both"/>
        <w:rPr>
          <w:rFonts w:eastAsiaTheme="minorEastAsia" w:hint="eastAsia"/>
        </w:rPr>
      </w:pPr>
      <w:r>
        <w:t xml:space="preserve">If you want to add a new </w:t>
      </w:r>
      <w:proofErr w:type="gramStart"/>
      <w:r w:rsidRPr="00D81DD5">
        <w:rPr>
          <w:b/>
          <w:bCs/>
        </w:rPr>
        <w:t>Rule</w:t>
      </w:r>
      <w:proofErr w:type="gramEnd"/>
      <w:r>
        <w:t xml:space="preserve"> you need to click on the </w:t>
      </w:r>
      <w:r w:rsidRPr="00D81DD5">
        <w:rPr>
          <w:b/>
          <w:bCs/>
        </w:rPr>
        <w:t>“+Rule”</w:t>
      </w:r>
      <w:r>
        <w:t xml:space="preserve"> button from the left panel.</w:t>
      </w:r>
    </w:p>
    <w:p w14:paraId="1A455257" w14:textId="29EC95FF" w:rsidR="00265C6E" w:rsidRDefault="00735F3F" w:rsidP="00AD2D42">
      <w:pPr>
        <w:pStyle w:val="ListParagraph"/>
        <w:numPr>
          <w:ilvl w:val="0"/>
          <w:numId w:val="48"/>
        </w:numPr>
        <w:jc w:val="both"/>
        <w:rPr>
          <w:rFonts w:eastAsiaTheme="minorEastAsia" w:hint="eastAsia"/>
          <w:lang w:val="en-GB"/>
        </w:rPr>
      </w:pPr>
      <w:r>
        <w:t xml:space="preserve">In the </w:t>
      </w:r>
      <w:r w:rsidRPr="00735F3F">
        <w:rPr>
          <w:b/>
          <w:bCs/>
        </w:rPr>
        <w:t>Criteria</w:t>
      </w:r>
      <w:r>
        <w:t xml:space="preserve"> section you can define the conditions which are evaluated for each </w:t>
      </w:r>
      <w:r w:rsidRPr="00D81DD5">
        <w:rPr>
          <w:b/>
          <w:bCs/>
        </w:rPr>
        <w:t>Rule</w:t>
      </w:r>
      <w:r>
        <w:t>.</w:t>
      </w:r>
      <w:r w:rsidR="00D81DD5">
        <w:t xml:space="preserve"> The </w:t>
      </w:r>
      <w:r w:rsidR="00D81DD5" w:rsidRPr="00D81DD5">
        <w:rPr>
          <w:b/>
          <w:bCs/>
        </w:rPr>
        <w:t>Condition</w:t>
      </w:r>
      <w:r w:rsidR="00D81DD5">
        <w:t xml:space="preserve"> is a Boolean expression.</w:t>
      </w:r>
    </w:p>
    <w:p w14:paraId="43F8F108" w14:textId="720C5412" w:rsidR="00AB65C4" w:rsidRPr="00D81DD5" w:rsidRDefault="00735F3F" w:rsidP="00AD2D42">
      <w:pPr>
        <w:pStyle w:val="ListParagraph"/>
        <w:numPr>
          <w:ilvl w:val="0"/>
          <w:numId w:val="48"/>
        </w:numPr>
        <w:jc w:val="both"/>
        <w:rPr>
          <w:rFonts w:eastAsiaTheme="minorEastAsia" w:hint="eastAsia"/>
        </w:rPr>
      </w:pPr>
      <w:r>
        <w:t xml:space="preserve">In the </w:t>
      </w:r>
      <w:r w:rsidR="00D81DD5" w:rsidRPr="00D81DD5">
        <w:rPr>
          <w:b/>
          <w:bCs/>
        </w:rPr>
        <w:t>Behaviors</w:t>
      </w:r>
      <w:r w:rsidR="00D81DD5">
        <w:t xml:space="preserve"> section you can define </w:t>
      </w:r>
      <w:r w:rsidR="00F64094">
        <w:t xml:space="preserve">the </w:t>
      </w:r>
      <w:r w:rsidR="00A31ACD">
        <w:t>behavior</w:t>
      </w:r>
      <w:r w:rsidR="00F64094">
        <w:t xml:space="preserve"> </w:t>
      </w:r>
      <w:r w:rsidR="00D81DD5">
        <w:t>when a Rule has been selected to be applied.</w:t>
      </w:r>
    </w:p>
    <w:p w14:paraId="72875F07" w14:textId="25D13009" w:rsidR="00D81DD5" w:rsidRPr="00D81DD5" w:rsidRDefault="00D81DD5" w:rsidP="00AD2D42">
      <w:pPr>
        <w:pStyle w:val="ListParagraph"/>
        <w:numPr>
          <w:ilvl w:val="0"/>
          <w:numId w:val="48"/>
        </w:numPr>
        <w:jc w:val="both"/>
      </w:pPr>
      <w:r>
        <w:t xml:space="preserve">In the above example when the requested URL hostname matches the value </w:t>
      </w:r>
      <w:r w:rsidR="008E48E5">
        <w:rPr>
          <w:rFonts w:ascii="Source Sans Pro" w:hAnsi="Source Sans Pro"/>
          <w:color w:val="3A3B3F"/>
          <w:sz w:val="21"/>
          <w:szCs w:val="21"/>
          <w:shd w:val="clear" w:color="auto" w:fill="FFFFFF"/>
        </w:rPr>
        <w:t>student1</w:t>
      </w:r>
      <w:r>
        <w:rPr>
          <w:rFonts w:ascii="Source Sans Pro" w:hAnsi="Source Sans Pro"/>
          <w:color w:val="3A3B3F"/>
          <w:sz w:val="21"/>
          <w:szCs w:val="21"/>
          <w:shd w:val="clear" w:color="auto" w:fill="FFFFFF"/>
        </w:rPr>
        <w:t xml:space="preserve">.adobelab2025.test.edgekey-staging.net </w:t>
      </w:r>
      <w:r w:rsidRPr="00D81DD5">
        <w:t>and</w:t>
      </w:r>
      <w:r>
        <w:rPr>
          <w:rFonts w:ascii="Source Sans Pro" w:hAnsi="Source Sans Pro"/>
          <w:color w:val="3A3B3F"/>
          <w:sz w:val="21"/>
          <w:szCs w:val="21"/>
          <w:shd w:val="clear" w:color="auto" w:fill="FFFFFF"/>
        </w:rPr>
        <w:t xml:space="preserve"> </w:t>
      </w:r>
      <w:r w:rsidRPr="00D81DD5">
        <w:t xml:space="preserve">the </w:t>
      </w:r>
      <w:r>
        <w:t xml:space="preserve">path is “/” then the </w:t>
      </w:r>
      <w:r w:rsidR="00AD2D42" w:rsidRPr="00AD2D42">
        <w:rPr>
          <w:b/>
          <w:bCs/>
        </w:rPr>
        <w:t>“</w:t>
      </w:r>
      <w:r w:rsidR="008E48E5">
        <w:rPr>
          <w:b/>
          <w:bCs/>
        </w:rPr>
        <w:t>student1</w:t>
      </w:r>
      <w:r w:rsidR="00AD2D42" w:rsidRPr="00AD2D42">
        <w:rPr>
          <w:b/>
          <w:bCs/>
        </w:rPr>
        <w:t>”</w:t>
      </w:r>
      <w:r w:rsidR="00AD2D42">
        <w:t xml:space="preserve"> rule will be selected. In this case the Behavior is to route the request to the </w:t>
      </w:r>
      <w:proofErr w:type="spellStart"/>
      <w:r w:rsidR="00AD2D42">
        <w:t>EdgeWorker</w:t>
      </w:r>
      <w:proofErr w:type="spellEnd"/>
      <w:r w:rsidR="00AD2D42">
        <w:t xml:space="preserve"> having the ID equal with </w:t>
      </w:r>
      <w:r w:rsidR="00AD2D42" w:rsidRPr="00AD2D42">
        <w:rPr>
          <w:b/>
          <w:bCs/>
        </w:rPr>
        <w:t>94606</w:t>
      </w:r>
      <w:r w:rsidR="00AD2D42">
        <w:t>.</w:t>
      </w:r>
    </w:p>
    <w:p w14:paraId="40439F84" w14:textId="428D8092" w:rsidR="00AB65C4" w:rsidRPr="00B60FEB" w:rsidRDefault="00AB65C4" w:rsidP="00AD2D42">
      <w:pPr>
        <w:pStyle w:val="ListParagraph"/>
        <w:numPr>
          <w:ilvl w:val="0"/>
          <w:numId w:val="48"/>
        </w:numPr>
        <w:jc w:val="both"/>
        <w:rPr>
          <w:rFonts w:eastAsiaTheme="minorEastAsia" w:hint="eastAsia"/>
        </w:rPr>
      </w:pPr>
      <w:r>
        <w:t xml:space="preserve">Click </w:t>
      </w:r>
      <w:r w:rsidRPr="00AD2D42">
        <w:rPr>
          <w:b/>
          <w:bCs/>
        </w:rPr>
        <w:t>"Save"</w:t>
      </w:r>
      <w:r>
        <w:t xml:space="preserve"> to </w:t>
      </w:r>
      <w:r w:rsidR="00AD2D42">
        <w:t xml:space="preserve">persist the configuration of the </w:t>
      </w:r>
      <w:r w:rsidR="00AD2D42" w:rsidRPr="00AD2D42">
        <w:rPr>
          <w:b/>
          <w:bCs/>
        </w:rPr>
        <w:t>Property</w:t>
      </w:r>
      <w:r w:rsidR="00AD2D42">
        <w:t>.</w:t>
      </w:r>
    </w:p>
    <w:p w14:paraId="7AD48D2A" w14:textId="4CD397AA" w:rsidR="5C33A398" w:rsidRDefault="5C33A398" w:rsidP="5C33A398"/>
    <w:p w14:paraId="5354F810" w14:textId="77777777" w:rsidR="00AD2D42" w:rsidRDefault="00AD2D42">
      <w:pPr>
        <w:rPr>
          <w:b/>
        </w:rPr>
      </w:pPr>
      <w:r>
        <w:rPr>
          <w:b/>
        </w:rPr>
        <w:br w:type="page"/>
      </w:r>
    </w:p>
    <w:p w14:paraId="7D4B5C19" w14:textId="6DA44E19" w:rsidR="00AB65C4" w:rsidRPr="00AB65C4" w:rsidRDefault="00AB65C4" w:rsidP="5C33A398">
      <w:pPr>
        <w:rPr>
          <w:rFonts w:eastAsiaTheme="minorEastAsia" w:hint="eastAsia"/>
        </w:rPr>
      </w:pPr>
      <w:r w:rsidRPr="5C33A398">
        <w:rPr>
          <w:b/>
        </w:rPr>
        <w:lastRenderedPageBreak/>
        <w:t xml:space="preserve">Step </w:t>
      </w:r>
      <w:r w:rsidR="00AD2D42">
        <w:rPr>
          <w:b/>
        </w:rPr>
        <w:t>7</w:t>
      </w:r>
      <w:r w:rsidRPr="5C33A398">
        <w:rPr>
          <w:b/>
        </w:rPr>
        <w:t xml:space="preserve">: </w:t>
      </w:r>
      <w:r>
        <w:t>Activate the Property</w:t>
      </w:r>
    </w:p>
    <w:p w14:paraId="37673ADE" w14:textId="3400FAF3" w:rsidR="00265C6E" w:rsidRPr="00BC6725" w:rsidRDefault="00AB65C4" w:rsidP="00D9540E">
      <w:pPr>
        <w:pStyle w:val="ListParagraph"/>
        <w:numPr>
          <w:ilvl w:val="0"/>
          <w:numId w:val="47"/>
        </w:numPr>
        <w:jc w:val="both"/>
        <w:rPr>
          <w:rFonts w:eastAsiaTheme="minorEastAsia" w:hint="eastAsia"/>
        </w:rPr>
      </w:pPr>
      <w:r>
        <w:t xml:space="preserve">Once you have configured all the necessary settings, </w:t>
      </w:r>
      <w:r w:rsidR="00AD2D42">
        <w:t xml:space="preserve">when you get back to the </w:t>
      </w:r>
      <w:r w:rsidR="00AD2D42" w:rsidRPr="00D23951">
        <w:rPr>
          <w:b/>
          <w:bCs/>
        </w:rPr>
        <w:t>Property Details</w:t>
      </w:r>
      <w:r w:rsidR="00AD2D42">
        <w:t xml:space="preserve"> page you will see a new version being available. C</w:t>
      </w:r>
      <w:r>
        <w:t xml:space="preserve">lick on the </w:t>
      </w:r>
      <w:r w:rsidRPr="00D23951">
        <w:rPr>
          <w:b/>
          <w:bCs/>
        </w:rPr>
        <w:t>"Activate"</w:t>
      </w:r>
      <w:r>
        <w:t xml:space="preserve"> button</w:t>
      </w:r>
      <w:r w:rsidR="00AD2D42">
        <w:t xml:space="preserve"> from the </w:t>
      </w:r>
      <w:r w:rsidR="00BC6725">
        <w:t>contextual menu.</w:t>
      </w:r>
    </w:p>
    <w:p w14:paraId="1169B591" w14:textId="692AE34D" w:rsidR="00BC6725" w:rsidRPr="00BC6725" w:rsidRDefault="00C425CA" w:rsidP="00BC6725">
      <w:pPr>
        <w:ind w:left="360"/>
        <w:rPr>
          <w:rFonts w:eastAsiaTheme="minorEastAsia" w:hint="eastAsia"/>
        </w:rPr>
      </w:pPr>
      <w:r>
        <w:rPr>
          <w:noProof/>
          <w:lang w:val="en-GB"/>
        </w:rPr>
        <mc:AlternateContent>
          <mc:Choice Requires="wps">
            <w:drawing>
              <wp:anchor distT="0" distB="0" distL="114300" distR="114300" simplePos="0" relativeHeight="251658248" behindDoc="0" locked="0" layoutInCell="1" allowOverlap="1" wp14:anchorId="2D5EE8AD" wp14:editId="1595E89C">
                <wp:simplePos x="0" y="0"/>
                <wp:positionH relativeFrom="column">
                  <wp:posOffset>4997450</wp:posOffset>
                </wp:positionH>
                <wp:positionV relativeFrom="paragraph">
                  <wp:posOffset>2566670</wp:posOffset>
                </wp:positionV>
                <wp:extent cx="342900" cy="219710"/>
                <wp:effectExtent l="12700" t="12700" r="12700" b="8890"/>
                <wp:wrapNone/>
                <wp:docPr id="257767494" name="Rounded Rectangle 1"/>
                <wp:cNvGraphicFramePr/>
                <a:graphic xmlns:a="http://schemas.openxmlformats.org/drawingml/2006/main">
                  <a:graphicData uri="http://schemas.microsoft.com/office/word/2010/wordprocessingShape">
                    <wps:wsp>
                      <wps:cNvSpPr/>
                      <wps:spPr>
                        <a:xfrm>
                          <a:off x="0" y="0"/>
                          <a:ext cx="3429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8921298">
              <v:roundrect id="Rounded Rectangle 1" style="position:absolute;margin-left:393.5pt;margin-top:202.1pt;width:27pt;height:17.3pt;z-index:251666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D4D4C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uBHwIAAHAEAAAOAAAAZHJzL2Uyb0RvYy54bWysVNuO2jAQfa/Uf7D8XnIpLAsirKquqCqt&#10;WrTbfoBxbGLV8bi2IfD3HTshoO0+VeXB2J45Z2bOjLN6OLWaHIXzCkxFi0lOiTAcamX2Ff35Y/Ph&#10;nhIfmKmZBiMqehaePqzfv1t1dilKaEDXwhEkMX7Z2Yo2IdhllnneiJb5CVhh0CjBtSzg0e2z2rEO&#10;2VudlXl+l3XgauuAC+/x9rE30nXil1Lw8F1KLwLRFcXcQlpdWndxzdYrttw7ZhvFhzTYP2TRMmUw&#10;6Ej1yAIjB6f+omoVd+BBhgmHNgMpFRepBqymyF9V89IwK1ItKI63o0z+/9Hyb8cXu3UoQ2f90uM2&#10;VnGSro3/mB85JbHOo1jiFAjHy4/TcpGjpBxNZbGYF0nM7Aq2zocvAloSNxV1cDD1MzYk6cSOTz5g&#10;VPS/+MWABjZK69QUbUiHzPez+SwhPGhVR2v0826/+6wdOTLs62aT4y+2Etlu3PCkDV5eK0u7cNYi&#10;cmjzLCRRNdZS9hHi0ImRlnEuTLgbeJN3hElMYQQWbwF1KAbQ4BthIg3jCMwH4FBHP5H4ZFDQy1xi&#10;+iMoBQYTRnyrDLi3gte/xuC9/0WAvuyowA7q89YRb/lGYWuemA9b5nDsMXiHT6Gi/veBOUGJ/mpw&#10;1hbFdBrfTjpMZ/MSD+7Wsru1MMMbwHp46PMz8OkQQKrU7Wv4IS0c69S24QnGd3N7Tl7XD8X6DwAA&#10;AP//AwBQSwMEFAAGAAgAAAAhAGDkXSDjAAAAEAEAAA8AAABkcnMvZG93bnJldi54bWxMj0FPwzAM&#10;he9I/IfISNxYuq2ioWs6oQE3hLTBgWPaeG2hcaom6wq/HnOCiyU/28/vK7az68WEY+g8aVguEhBI&#10;tbcdNRreXp9uFIgQDVnTe0INXxhgW15eFCa3/kx7nA6xEWxCITca2hiHXMpQt+hMWPgBiWdHPzoT&#10;uR0baUdzZnPXy1WS3EpnOuIPrRlw12L9eTg5Dd/Ju3vJCJu73eN6On64UGX+Wevrq/lhw+V+AyLi&#10;HP8u4JeB80PJwSp/IhtEryFTGQNFDWmSrkDwhkqXrFSsrJUCWRbyP0j5AwAA//8DAFBLAQItABQA&#10;BgAIAAAAIQC2gziS/gAAAOEBAAATAAAAAAAAAAAAAAAAAAAAAABbQ29udGVudF9UeXBlc10ueG1s&#10;UEsBAi0AFAAGAAgAAAAhADj9If/WAAAAlAEAAAsAAAAAAAAAAAAAAAAALwEAAF9yZWxzLy5yZWxz&#10;UEsBAi0AFAAGAAgAAAAhABRxS4EfAgAAcAQAAA4AAAAAAAAAAAAAAAAALgIAAGRycy9lMm9Eb2Mu&#10;eG1sUEsBAi0AFAAGAAgAAAAhAGDkXSDjAAAAEAEAAA8AAAAAAAAAAAAAAAAAeQQAAGRycy9kb3du&#10;cmV2LnhtbFBLBQYAAAAABAAEAPMAAACJBQAAAAA=&#10;">
                <v:stroke joinstyle="miter"/>
              </v:roundrect>
            </w:pict>
          </mc:Fallback>
        </mc:AlternateContent>
      </w:r>
      <w:r w:rsidR="00BC6725" w:rsidRPr="00BC6725">
        <w:rPr>
          <w:noProof/>
        </w:rPr>
        <w:drawing>
          <wp:inline distT="0" distB="0" distL="0" distR="0" wp14:anchorId="0691BEFA" wp14:editId="00BE1963">
            <wp:extent cx="5731510" cy="3665855"/>
            <wp:effectExtent l="25400" t="25400" r="85090" b="93345"/>
            <wp:docPr id="2136337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7325" name="Picture 1" descr="A screenshot of a computer&#10;&#10;AI-generated content may be incorrect."/>
                    <pic:cNvPicPr/>
                  </pic:nvPicPr>
                  <pic:blipFill>
                    <a:blip r:embed="rId45"/>
                    <a:stretch>
                      <a:fillRect/>
                    </a:stretch>
                  </pic:blipFill>
                  <pic:spPr>
                    <a:xfrm>
                      <a:off x="0" y="0"/>
                      <a:ext cx="5731510" cy="3665855"/>
                    </a:xfrm>
                    <a:prstGeom prst="rect">
                      <a:avLst/>
                    </a:prstGeom>
                    <a:effectLst>
                      <a:outerShdw blurRad="50800" dist="38100" dir="2700000" algn="tl" rotWithShape="0">
                        <a:prstClr val="black">
                          <a:alpha val="40000"/>
                        </a:prstClr>
                      </a:outerShdw>
                    </a:effectLst>
                  </pic:spPr>
                </pic:pic>
              </a:graphicData>
            </a:graphic>
          </wp:inline>
        </w:drawing>
      </w:r>
    </w:p>
    <w:p w14:paraId="4F19206B" w14:textId="72836FDC" w:rsidR="00AB65C4" w:rsidRPr="00265C6E" w:rsidRDefault="00AB65C4" w:rsidP="00D9540E">
      <w:pPr>
        <w:pStyle w:val="ListParagraph"/>
        <w:numPr>
          <w:ilvl w:val="0"/>
          <w:numId w:val="47"/>
        </w:numPr>
        <w:jc w:val="both"/>
        <w:rPr>
          <w:rFonts w:eastAsiaTheme="minorEastAsia" w:hint="eastAsia"/>
        </w:rPr>
      </w:pPr>
      <w:r>
        <w:t xml:space="preserve">Select the environment (e.g., </w:t>
      </w:r>
      <w:r w:rsidRPr="002D27C7">
        <w:rPr>
          <w:b/>
          <w:bCs/>
        </w:rPr>
        <w:t>Staging</w:t>
      </w:r>
      <w:r>
        <w:t xml:space="preserve"> or </w:t>
      </w:r>
      <w:r w:rsidRPr="002D27C7">
        <w:rPr>
          <w:b/>
          <w:bCs/>
        </w:rPr>
        <w:t>Production</w:t>
      </w:r>
      <w:r>
        <w:t>) where you want to activate the property.</w:t>
      </w:r>
    </w:p>
    <w:p w14:paraId="158CA243" w14:textId="2F5DD0D2" w:rsidR="00B60FEB" w:rsidRPr="00265C6E" w:rsidRDefault="00AB65C4" w:rsidP="00D9540E">
      <w:pPr>
        <w:pStyle w:val="ListParagraph"/>
        <w:numPr>
          <w:ilvl w:val="0"/>
          <w:numId w:val="47"/>
        </w:numPr>
        <w:jc w:val="both"/>
        <w:rPr>
          <w:rFonts w:eastAsiaTheme="minorEastAsia" w:hint="eastAsia"/>
        </w:rPr>
      </w:pPr>
      <w:r>
        <w:t>Review the configuration and click "</w:t>
      </w:r>
      <w:r w:rsidRPr="006734C9">
        <w:rPr>
          <w:b/>
          <w:bCs/>
        </w:rPr>
        <w:t>Activate</w:t>
      </w:r>
      <w:r w:rsidR="00CF3BD1">
        <w:rPr>
          <w:b/>
          <w:bCs/>
        </w:rPr>
        <w:t xml:space="preserve"> </w:t>
      </w:r>
      <w:proofErr w:type="spellStart"/>
      <w:r w:rsidR="00CF3BD1">
        <w:rPr>
          <w:b/>
          <w:bCs/>
        </w:rPr>
        <w:t>vxx</w:t>
      </w:r>
      <w:proofErr w:type="spellEnd"/>
      <w:r w:rsidR="00CF3BD1">
        <w:rPr>
          <w:b/>
          <w:bCs/>
        </w:rPr>
        <w:t xml:space="preserve"> on Production</w:t>
      </w:r>
      <w:r w:rsidRPr="006734C9">
        <w:rPr>
          <w:b/>
          <w:bCs/>
        </w:rPr>
        <w:t>"</w:t>
      </w:r>
      <w:r>
        <w:t xml:space="preserve"> to deploy the </w:t>
      </w:r>
      <w:r w:rsidR="002D27C7">
        <w:t>new Property version</w:t>
      </w:r>
      <w:r>
        <w:t>.</w:t>
      </w:r>
    </w:p>
    <w:p w14:paraId="6F1AF4DB" w14:textId="77777777" w:rsidR="00B60FEB" w:rsidRDefault="00B60FEB" w:rsidP="00D9540E">
      <w:pPr>
        <w:jc w:val="both"/>
        <w:rPr>
          <w:b/>
          <w:bCs/>
        </w:rPr>
      </w:pPr>
    </w:p>
    <w:p w14:paraId="4821740B" w14:textId="1E2E7582" w:rsidR="00AB65C4" w:rsidRPr="00AB65C4" w:rsidRDefault="00AB65C4" w:rsidP="00D9540E">
      <w:pPr>
        <w:jc w:val="both"/>
        <w:rPr>
          <w:rFonts w:eastAsiaTheme="minorEastAsia" w:hint="eastAsia"/>
        </w:rPr>
      </w:pPr>
      <w:r w:rsidRPr="5C33A398">
        <w:rPr>
          <w:b/>
        </w:rPr>
        <w:t xml:space="preserve">Step </w:t>
      </w:r>
      <w:r w:rsidR="00AD2D42">
        <w:rPr>
          <w:b/>
        </w:rPr>
        <w:t>8</w:t>
      </w:r>
      <w:r w:rsidRPr="5C33A398">
        <w:rPr>
          <w:b/>
        </w:rPr>
        <w:t>:</w:t>
      </w:r>
      <w:r w:rsidRPr="19AC4091">
        <w:rPr>
          <w:rFonts w:eastAsiaTheme="minorEastAsia"/>
          <w:b/>
        </w:rPr>
        <w:t xml:space="preserve"> </w:t>
      </w:r>
      <w:r>
        <w:t>Test the Configuration</w:t>
      </w:r>
    </w:p>
    <w:p w14:paraId="466DAEA0" w14:textId="77777777" w:rsidR="00AB65C4" w:rsidRPr="0020740F" w:rsidRDefault="00AB65C4" w:rsidP="00D9540E">
      <w:pPr>
        <w:pStyle w:val="ListParagraph"/>
        <w:numPr>
          <w:ilvl w:val="0"/>
          <w:numId w:val="46"/>
        </w:numPr>
        <w:jc w:val="both"/>
        <w:rPr>
          <w:rFonts w:eastAsiaTheme="minorEastAsia" w:hint="eastAsia"/>
        </w:rPr>
      </w:pPr>
      <w:r>
        <w:t>After activation, test the configuration by accessing the external URL through your Akamai property.</w:t>
      </w:r>
    </w:p>
    <w:p w14:paraId="404D5A87" w14:textId="1F923F91" w:rsidR="0020740F" w:rsidRPr="0020740F" w:rsidRDefault="0020740F" w:rsidP="00D9540E">
      <w:pPr>
        <w:ind w:left="360"/>
        <w:jc w:val="both"/>
        <w:rPr>
          <w:rFonts w:eastAsiaTheme="minorEastAsia" w:hint="eastAsia"/>
        </w:rPr>
      </w:pPr>
      <w:r w:rsidRPr="0020740F">
        <w:rPr>
          <w:noProof/>
        </w:rPr>
        <w:drawing>
          <wp:inline distT="0" distB="0" distL="0" distR="0" wp14:anchorId="489D6FF2" wp14:editId="2D64FB1F">
            <wp:extent cx="5273335" cy="387350"/>
            <wp:effectExtent l="25400" t="25400" r="86360" b="82550"/>
            <wp:docPr id="112147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71427" name=""/>
                    <pic:cNvPicPr/>
                  </pic:nvPicPr>
                  <pic:blipFill>
                    <a:blip r:embed="rId46"/>
                    <a:stretch>
                      <a:fillRect/>
                    </a:stretch>
                  </pic:blipFill>
                  <pic:spPr>
                    <a:xfrm>
                      <a:off x="0" y="0"/>
                      <a:ext cx="5297148" cy="389099"/>
                    </a:xfrm>
                    <a:prstGeom prst="rect">
                      <a:avLst/>
                    </a:prstGeom>
                    <a:effectLst>
                      <a:outerShdw blurRad="50800" dist="38100" dir="2700000" algn="tl" rotWithShape="0">
                        <a:prstClr val="black">
                          <a:alpha val="40000"/>
                        </a:prstClr>
                      </a:outerShdw>
                    </a:effectLst>
                  </pic:spPr>
                </pic:pic>
              </a:graphicData>
            </a:graphic>
          </wp:inline>
        </w:drawing>
      </w:r>
    </w:p>
    <w:p w14:paraId="78D107CA" w14:textId="51EFAC99" w:rsidR="00AB65C4" w:rsidRPr="001306A6" w:rsidRDefault="00AB65C4" w:rsidP="00D9540E">
      <w:pPr>
        <w:pStyle w:val="ListParagraph"/>
        <w:numPr>
          <w:ilvl w:val="0"/>
          <w:numId w:val="46"/>
        </w:numPr>
        <w:jc w:val="both"/>
        <w:rPr>
          <w:rFonts w:eastAsiaTheme="minorEastAsia" w:hint="eastAsia"/>
          <w:lang w:val="en-GB"/>
        </w:rPr>
      </w:pPr>
      <w:r w:rsidRPr="0104EAA7">
        <w:rPr>
          <w:lang w:val="en-GB"/>
        </w:rPr>
        <w:t>Ensure that the requests are properly routed</w:t>
      </w:r>
      <w:r w:rsidR="0020740F">
        <w:rPr>
          <w:lang w:val="en-GB"/>
        </w:rPr>
        <w:t>,</w:t>
      </w:r>
      <w:r w:rsidRPr="0104EAA7">
        <w:rPr>
          <w:lang w:val="en-GB"/>
        </w:rPr>
        <w:t xml:space="preserve"> and that the external URL is accessible.</w:t>
      </w:r>
    </w:p>
    <w:p w14:paraId="249C410B" w14:textId="5FDE8392" w:rsidR="005324F1" w:rsidRDefault="005324F1"/>
    <w:p w14:paraId="76B61D1F" w14:textId="77777777" w:rsidR="00D45625" w:rsidRDefault="00D45625">
      <w:pPr>
        <w:rPr>
          <w:rFonts w:asciiTheme="majorHAnsi" w:eastAsiaTheme="majorEastAsia" w:hAnsiTheme="majorHAnsi" w:cstheme="majorBidi" w:hint="eastAsia"/>
          <w:color w:val="0F4761" w:themeColor="accent1" w:themeShade="BF"/>
          <w:sz w:val="32"/>
          <w:szCs w:val="32"/>
        </w:rPr>
      </w:pPr>
      <w:r>
        <w:br w:type="page"/>
      </w:r>
    </w:p>
    <w:p w14:paraId="698639F9" w14:textId="49831781" w:rsidR="00CD55B0" w:rsidRDefault="00CD55B0" w:rsidP="00CD55B0">
      <w:pPr>
        <w:pStyle w:val="Heading2"/>
        <w:rPr>
          <w:rFonts w:hint="eastAsia"/>
        </w:rPr>
      </w:pPr>
      <w:bookmarkStart w:id="46" w:name="_Toc192195007"/>
      <w:bookmarkStart w:id="47" w:name="_Toc597678715"/>
      <w:r>
        <w:lastRenderedPageBreak/>
        <w:t>Part 3: Coding with CDN Experimentation SDK</w:t>
      </w:r>
      <w:bookmarkEnd w:id="46"/>
      <w:bookmarkEnd w:id="47"/>
    </w:p>
    <w:p w14:paraId="5D6AED02" w14:textId="77777777" w:rsidR="00CD55B0" w:rsidRPr="00B60FEB" w:rsidRDefault="00CD55B0" w:rsidP="00CD55B0"/>
    <w:p w14:paraId="12CE25DE" w14:textId="4DD8A245" w:rsidR="00CD55B0" w:rsidRPr="00DF75A0" w:rsidRDefault="00CD55B0" w:rsidP="00CD55B0">
      <w:pPr>
        <w:rPr>
          <w:rFonts w:eastAsiaTheme="majorEastAsia" w:cstheme="majorBidi" w:hint="eastAsia"/>
          <w:color w:val="0F4761" w:themeColor="accent1" w:themeShade="BF"/>
          <w:sz w:val="28"/>
          <w:szCs w:val="28"/>
        </w:rPr>
      </w:pPr>
      <w:r w:rsidRPr="00DF75A0">
        <w:rPr>
          <w:rFonts w:eastAsiaTheme="majorEastAsia" w:cstheme="majorBidi"/>
          <w:color w:val="0F4761" w:themeColor="accent1" w:themeShade="BF"/>
          <w:sz w:val="28"/>
          <w:szCs w:val="28"/>
        </w:rPr>
        <w:t>Overview of CDN Experimentation Solution:</w:t>
      </w:r>
    </w:p>
    <w:p w14:paraId="098F8201" w14:textId="77777777" w:rsidR="00CD55B0" w:rsidRPr="009C59E9" w:rsidRDefault="00CD55B0" w:rsidP="00CD55B0">
      <w:pPr>
        <w:numPr>
          <w:ilvl w:val="0"/>
          <w:numId w:val="42"/>
        </w:numPr>
      </w:pPr>
      <w:r w:rsidRPr="009C59E9">
        <w:rPr>
          <w:lang w:val="en-GB"/>
        </w:rPr>
        <w:t>The visitor accesses the website, initiating a request to the CDN edge.</w:t>
      </w:r>
    </w:p>
    <w:p w14:paraId="617B175C" w14:textId="77777777" w:rsidR="00CD55B0" w:rsidRPr="009C59E9" w:rsidRDefault="00CD55B0" w:rsidP="00CD55B0">
      <w:pPr>
        <w:numPr>
          <w:ilvl w:val="0"/>
          <w:numId w:val="42"/>
        </w:numPr>
      </w:pPr>
      <w:r w:rsidRPr="009C59E9">
        <w:rPr>
          <w:lang w:val="en-GB"/>
        </w:rPr>
        <w:t>The rules package is either fetched or supplied.</w:t>
      </w:r>
    </w:p>
    <w:p w14:paraId="4A3C0AB3" w14:textId="77777777" w:rsidR="00CD55B0" w:rsidRPr="009C59E9" w:rsidRDefault="00CD55B0" w:rsidP="00CD55B0">
      <w:pPr>
        <w:numPr>
          <w:ilvl w:val="0"/>
          <w:numId w:val="42"/>
        </w:numPr>
      </w:pPr>
      <w:r w:rsidRPr="009C59E9">
        <w:rPr>
          <w:lang w:val="en-GB"/>
        </w:rPr>
        <w:t>The HTML page is retrieved from the origin.</w:t>
      </w:r>
    </w:p>
    <w:p w14:paraId="7C734C8A" w14:textId="77777777" w:rsidR="00CD55B0" w:rsidRPr="009C59E9" w:rsidRDefault="00CD55B0" w:rsidP="00CD55B0">
      <w:pPr>
        <w:numPr>
          <w:ilvl w:val="0"/>
          <w:numId w:val="42"/>
        </w:numPr>
      </w:pPr>
      <w:r w:rsidRPr="009C59E9">
        <w:rPr>
          <w:lang w:val="en-GB"/>
        </w:rPr>
        <w:t>The rules are assessed to determine the outcomes.</w:t>
      </w:r>
    </w:p>
    <w:p w14:paraId="6E4C5054" w14:textId="77777777" w:rsidR="00CD55B0" w:rsidRPr="009C59E9" w:rsidRDefault="00CD55B0" w:rsidP="00CD55B0">
      <w:pPr>
        <w:numPr>
          <w:ilvl w:val="0"/>
          <w:numId w:val="42"/>
        </w:numPr>
      </w:pPr>
      <w:r w:rsidRPr="009C59E9">
        <w:rPr>
          <w:lang w:val="en-GB"/>
        </w:rPr>
        <w:t>Consequences are applied.</w:t>
      </w:r>
    </w:p>
    <w:p w14:paraId="00B28CA6" w14:textId="77777777" w:rsidR="00CD55B0" w:rsidRPr="009C59E9" w:rsidRDefault="00CD55B0" w:rsidP="00CD55B0">
      <w:pPr>
        <w:numPr>
          <w:ilvl w:val="0"/>
          <w:numId w:val="42"/>
        </w:numPr>
      </w:pPr>
      <w:r w:rsidRPr="009C59E9">
        <w:rPr>
          <w:lang w:val="en-GB"/>
        </w:rPr>
        <w:t>Personalized page is displayed</w:t>
      </w:r>
    </w:p>
    <w:p w14:paraId="5CCA5F98" w14:textId="77777777" w:rsidR="00CD55B0" w:rsidRPr="00E3659D" w:rsidRDefault="00CD55B0" w:rsidP="00CD55B0">
      <w:pPr>
        <w:numPr>
          <w:ilvl w:val="0"/>
          <w:numId w:val="42"/>
        </w:numPr>
      </w:pPr>
      <w:r w:rsidRPr="009C59E9">
        <w:rPr>
          <w:lang w:val="en-GB"/>
        </w:rPr>
        <w:t>Event reports are dispatched.</w:t>
      </w:r>
    </w:p>
    <w:p w14:paraId="5AC23943" w14:textId="77777777" w:rsidR="00CD55B0" w:rsidRPr="003A63FA" w:rsidRDefault="00CD55B0" w:rsidP="00CD55B0">
      <w:pPr>
        <w:ind w:left="720"/>
      </w:pPr>
    </w:p>
    <w:p w14:paraId="681BABFC" w14:textId="77777777" w:rsidR="00CD55B0" w:rsidRDefault="00CD55B0" w:rsidP="00CD55B0">
      <w:r w:rsidRPr="009C59E9">
        <w:rPr>
          <w:noProof/>
        </w:rPr>
        <w:drawing>
          <wp:inline distT="0" distB="0" distL="0" distR="0" wp14:anchorId="19A05512" wp14:editId="16477EF0">
            <wp:extent cx="5365750" cy="3088308"/>
            <wp:effectExtent l="0" t="0" r="0" b="0"/>
            <wp:docPr id="1028" name="Picture 4" descr="A computer screen shot of a computer&#10;&#10;AI-generated content may be incorrect.">
              <a:extLst xmlns:a="http://schemas.openxmlformats.org/drawingml/2006/main">
                <a:ext uri="{FF2B5EF4-FFF2-40B4-BE49-F238E27FC236}">
                  <a16:creationId xmlns:a16="http://schemas.microsoft.com/office/drawing/2014/main" id="{73746B26-8586-F0DE-DF20-1B7EBA187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computer screen shot of a computer&#10;&#10;AI-generated content may be incorrect.">
                      <a:extLst>
                        <a:ext uri="{FF2B5EF4-FFF2-40B4-BE49-F238E27FC236}">
                          <a16:creationId xmlns:a16="http://schemas.microsoft.com/office/drawing/2014/main" id="{73746B26-8586-F0DE-DF20-1B7EBA187936}"/>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5470" cy="3093903"/>
                    </a:xfrm>
                    <a:prstGeom prst="rect">
                      <a:avLst/>
                    </a:prstGeom>
                    <a:noFill/>
                  </pic:spPr>
                </pic:pic>
              </a:graphicData>
            </a:graphic>
          </wp:inline>
        </w:drawing>
      </w:r>
    </w:p>
    <w:p w14:paraId="08A1CAED" w14:textId="77777777" w:rsidR="00CD55B0" w:rsidRDefault="00CD55B0" w:rsidP="00CD55B0"/>
    <w:p w14:paraId="41F29A8C" w14:textId="77777777" w:rsidR="00CD55B0" w:rsidRDefault="00CD55B0" w:rsidP="00CD55B0">
      <w:pPr>
        <w:rPr>
          <w:b/>
          <w:bCs/>
        </w:rPr>
      </w:pPr>
      <w:r>
        <w:rPr>
          <w:b/>
          <w:bCs/>
        </w:rPr>
        <w:br w:type="page"/>
      </w:r>
    </w:p>
    <w:p w14:paraId="131FCC65" w14:textId="531D04B3" w:rsidR="00CD55B0" w:rsidRDefault="00CD55B0" w:rsidP="2ACCAAFE">
      <w:pPr>
        <w:pStyle w:val="Heading3"/>
        <w:rPr>
          <w:rFonts w:hint="eastAsia"/>
        </w:rPr>
      </w:pPr>
      <w:bookmarkStart w:id="48" w:name="_Toc182962024"/>
      <w:r>
        <w:lastRenderedPageBreak/>
        <w:t>Exercise 1: Open the Lab Project in the IDE</w:t>
      </w:r>
      <w:bookmarkEnd w:id="48"/>
    </w:p>
    <w:p w14:paraId="45F108DF" w14:textId="7F8BE3AB" w:rsidR="00CD55B0" w:rsidRPr="00122A7A" w:rsidRDefault="00CD55B0" w:rsidP="00CD55B0">
      <w:pPr>
        <w:rPr>
          <w:bCs/>
          <w:lang w:val="en-GB"/>
        </w:rPr>
      </w:pPr>
      <w:r w:rsidRPr="00122A7A">
        <w:rPr>
          <w:b/>
          <w:lang w:val="en-GB"/>
        </w:rPr>
        <w:t xml:space="preserve">Step 1: </w:t>
      </w:r>
      <w:r w:rsidRPr="00122A7A">
        <w:rPr>
          <w:bCs/>
          <w:lang w:val="en-GB"/>
        </w:rPr>
        <w:t xml:space="preserve">Open the </w:t>
      </w:r>
      <w:r w:rsidRPr="0009199A">
        <w:rPr>
          <w:b/>
          <w:lang w:val="en-GB"/>
        </w:rPr>
        <w:t>Visual Studio Code</w:t>
      </w:r>
      <w:r w:rsidRPr="00122A7A">
        <w:rPr>
          <w:bCs/>
          <w:lang w:val="en-GB"/>
        </w:rPr>
        <w:t xml:space="preserve"> IDE </w:t>
      </w:r>
      <w:r w:rsidRPr="00122A7A">
        <w:rPr>
          <w:bCs/>
          <w:noProof/>
          <w:lang w:val="en-GB"/>
        </w:rPr>
        <w:drawing>
          <wp:inline distT="0" distB="0" distL="0" distR="0" wp14:anchorId="23757EB8" wp14:editId="6D8B2139">
            <wp:extent cx="302196" cy="245534"/>
            <wp:effectExtent l="0" t="0" r="3175" b="0"/>
            <wp:docPr id="52448585"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8585" name="Picture 1" descr="A logo of a company&#10;&#10;AI-generated content may be incorrect."/>
                    <pic:cNvPicPr/>
                  </pic:nvPicPr>
                  <pic:blipFill>
                    <a:blip r:embed="rId48"/>
                    <a:stretch>
                      <a:fillRect/>
                    </a:stretch>
                  </pic:blipFill>
                  <pic:spPr>
                    <a:xfrm>
                      <a:off x="0" y="0"/>
                      <a:ext cx="312547" cy="253944"/>
                    </a:xfrm>
                    <a:prstGeom prst="rect">
                      <a:avLst/>
                    </a:prstGeom>
                  </pic:spPr>
                </pic:pic>
              </a:graphicData>
            </a:graphic>
          </wp:inline>
        </w:drawing>
      </w:r>
    </w:p>
    <w:p w14:paraId="2D38C482" w14:textId="0B521B7B" w:rsidR="00CD55B0" w:rsidRPr="00AB3530" w:rsidRDefault="00CD55B0" w:rsidP="00CD55B0">
      <w:pPr>
        <w:rPr>
          <w:bCs/>
          <w:lang w:val="en-GB"/>
        </w:rPr>
      </w:pPr>
      <w:r w:rsidRPr="6F959EEF">
        <w:rPr>
          <w:b/>
          <w:bCs/>
          <w:lang w:val="en-GB"/>
        </w:rPr>
        <w:t>Step 2:</w:t>
      </w:r>
      <w:r w:rsidRPr="6F959EEF">
        <w:rPr>
          <w:lang w:val="en-GB"/>
        </w:rPr>
        <w:t xml:space="preserve"> From the Menu bar select </w:t>
      </w:r>
      <w:r w:rsidRPr="0009199A">
        <w:rPr>
          <w:b/>
          <w:bCs/>
          <w:lang w:val="en-GB"/>
        </w:rPr>
        <w:t>File/Open Folder</w:t>
      </w:r>
      <w:r w:rsidRPr="6F959EEF">
        <w:rPr>
          <w:lang w:val="en-GB"/>
        </w:rPr>
        <w:t xml:space="preserve"> action</w:t>
      </w:r>
    </w:p>
    <w:p w14:paraId="75D77BE0" w14:textId="77777777" w:rsidR="00CD55B0" w:rsidRDefault="00CD55B0" w:rsidP="00CD55B0">
      <w:pPr>
        <w:ind w:left="720"/>
        <w:rPr>
          <w:rFonts w:eastAsiaTheme="majorEastAsia" w:cstheme="majorBidi" w:hint="eastAsia"/>
          <w:color w:val="0F4761" w:themeColor="accent1" w:themeShade="BF"/>
          <w:sz w:val="28"/>
          <w:szCs w:val="28"/>
        </w:rPr>
      </w:pPr>
      <w:r>
        <w:rPr>
          <w:noProof/>
          <w:lang w:val="en-GB"/>
        </w:rPr>
        <mc:AlternateContent>
          <mc:Choice Requires="wps">
            <w:drawing>
              <wp:anchor distT="0" distB="0" distL="114300" distR="114300" simplePos="0" relativeHeight="251658256" behindDoc="0" locked="0" layoutInCell="1" allowOverlap="1" wp14:anchorId="0D867362" wp14:editId="6C59C707">
                <wp:simplePos x="0" y="0"/>
                <wp:positionH relativeFrom="column">
                  <wp:posOffset>1113155</wp:posOffset>
                </wp:positionH>
                <wp:positionV relativeFrom="paragraph">
                  <wp:posOffset>1240790</wp:posOffset>
                </wp:positionV>
                <wp:extent cx="1109134" cy="262467"/>
                <wp:effectExtent l="25400" t="25400" r="34290" b="42545"/>
                <wp:wrapNone/>
                <wp:docPr id="501404288" name="Rounded Rectangle 1"/>
                <wp:cNvGraphicFramePr/>
                <a:graphic xmlns:a="http://schemas.openxmlformats.org/drawingml/2006/main">
                  <a:graphicData uri="http://schemas.microsoft.com/office/word/2010/wordprocessingShape">
                    <wps:wsp>
                      <wps:cNvSpPr/>
                      <wps:spPr>
                        <a:xfrm>
                          <a:off x="0" y="0"/>
                          <a:ext cx="1109134" cy="262467"/>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AF47B42">
              <v:roundrect id="Rounded Rectangle 1" style="position:absolute;margin-left:87.65pt;margin-top:97.7pt;width:87.35pt;height:20.65pt;z-index:251675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3A8FE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hP/HwIAAHEEAAAOAAAAZHJzL2Uyb0RvYy54bWysVNuO2yAQfa/Uf0C8N740l24UZ1V1larS&#10;qo12ux9AMMSomKFA4uTvO2DHidp9WtUPGDxzZs4ZZry6P7WaHIXzCkxFi0lOiTAcamX2FX35ufnw&#10;iRIfmKmZBiMqehae3q/fv1t1dilKaEDXwhEMYvyysxVtQrDLLPO8ES3zE7DCoFGCa1nAo9tntWMd&#10;Rm91Vub5POvA1dYBF97j14feSNcpvpSChx9SehGIrihyC2l1ad3FNVuv2HLvmG0UH2iwN7BomTKY&#10;dAz1wAIjB6f+CdUq7sCDDBMObQZSKi6SBlRT5H+peW6YFUkLFsfbsUz+/4Xl34/PduuwDJ31S4/b&#10;qOIkXRvfyI+cUrHOY7HEKRCOH4sivys+TinhaCvn5XS+iNXMrmjrfPgqoCVxU1EHB1M/4Y2kQrHj&#10;ow+9/8UvZjSwUVqnW9GGdBWdLYpZnhAetKqjNfp5t9990Y4cGV7sZpPjM2S/cUMu2iClq7S0C2ct&#10;YgxtnoQkqkYxZZ8hdp0YwzLOhQnzIW7yjjCJFEZg8RpQh2IADb4RJlI3jsBBEx909C2JM4NNemlM&#10;pD+CUmIwYcS3yoB7LXn9a0ze+18K0MuOFdhBfd464i3fKLyaR+bDljnse0ze4SxU1P8+MCco0d8M&#10;NttdMZ3G4UmH6WxR4sHdWna3FmZ4A6iHh56fgc+HAFKl276mH2hhX6emGWYwDs7tOXld/xTrPwAA&#10;AP//AwBQSwMEFAAGAAgAAAAhAE0rH+fkAAAAEAEAAA8AAABkcnMvZG93bnJldi54bWxMTz1PwzAQ&#10;3ZH4D9YhsVGbhjQljVOhUoYKFkqlrk5skqjxOcROGvrrOSZYTvd0795Htp5sy0bT+8ahhPuZAGaw&#10;dLrBSsLh4+VuCcwHhVq1Do2Eb+NhnV9fZSrV7ozvZtyHipEI+lRJqEPoUs59WRur/Mx1Bun26Xqr&#10;AsG+4rpXZxK3LZ8LseBWNUgOterMpjblaT9YCcNpd0mK5uvtOF42XOBR7F63Wylvb6bnFY2nFbBg&#10;pvD3Ab8dKD/kFKxwA2rPWsJJHBGVlsf4ARgxolhQxULCPFokwPOM/y+S/wAAAP//AwBQSwECLQAU&#10;AAYACAAAACEAtoM4kv4AAADhAQAAEwAAAAAAAAAAAAAAAAAAAAAAW0NvbnRlbnRfVHlwZXNdLnht&#10;bFBLAQItABQABgAIAAAAIQA4/SH/1gAAAJQBAAALAAAAAAAAAAAAAAAAAC8BAABfcmVscy8ucmVs&#10;c1BLAQItABQABgAIAAAAIQC1OhP/HwIAAHEEAAAOAAAAAAAAAAAAAAAAAC4CAABkcnMvZTJvRG9j&#10;LnhtbFBLAQItABQABgAIAAAAIQBNKx/n5AAAABABAAAPAAAAAAAAAAAAAAAAAHkEAABkcnMvZG93&#10;bnJldi54bWxQSwUGAAAAAAQABADzAAAAigUAAAAA&#10;">
                <v:stroke joinstyle="miter"/>
              </v:roundrect>
            </w:pict>
          </mc:Fallback>
        </mc:AlternateContent>
      </w:r>
      <w:r w:rsidRPr="00312240">
        <w:rPr>
          <w:rFonts w:eastAsiaTheme="majorEastAsia" w:cstheme="majorBidi"/>
          <w:noProof/>
          <w:color w:val="0F4761" w:themeColor="accent1" w:themeShade="BF"/>
          <w:sz w:val="28"/>
          <w:szCs w:val="28"/>
        </w:rPr>
        <w:drawing>
          <wp:inline distT="0" distB="0" distL="0" distR="0" wp14:anchorId="3348D1A5" wp14:editId="50211B5D">
            <wp:extent cx="2829168" cy="1828800"/>
            <wp:effectExtent l="25400" t="25400" r="92075" b="88900"/>
            <wp:docPr id="186851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7823" name="Picture 1" descr="A screenshot of a computer&#10;&#10;AI-generated content may be incorrect."/>
                    <pic:cNvPicPr/>
                  </pic:nvPicPr>
                  <pic:blipFill>
                    <a:blip r:embed="rId49"/>
                    <a:stretch>
                      <a:fillRect/>
                    </a:stretch>
                  </pic:blipFill>
                  <pic:spPr>
                    <a:xfrm>
                      <a:off x="0" y="0"/>
                      <a:ext cx="2863320" cy="1850876"/>
                    </a:xfrm>
                    <a:prstGeom prst="rect">
                      <a:avLst/>
                    </a:prstGeom>
                    <a:effectLst>
                      <a:outerShdw blurRad="50800" dist="38100" dir="2700000" algn="tl" rotWithShape="0">
                        <a:prstClr val="black">
                          <a:alpha val="40000"/>
                        </a:prstClr>
                      </a:outerShdw>
                    </a:effectLst>
                  </pic:spPr>
                </pic:pic>
              </a:graphicData>
            </a:graphic>
          </wp:inline>
        </w:drawing>
      </w:r>
    </w:p>
    <w:p w14:paraId="66B8399B" w14:textId="77777777" w:rsidR="00CD55B0" w:rsidRDefault="00CD55B0" w:rsidP="00CD55B0">
      <w:pPr>
        <w:rPr>
          <w:rFonts w:eastAsiaTheme="majorEastAsia" w:cstheme="majorBidi" w:hint="eastAsia"/>
          <w:color w:val="0F4761" w:themeColor="accent1" w:themeShade="BF"/>
          <w:sz w:val="28"/>
          <w:szCs w:val="28"/>
        </w:rPr>
      </w:pPr>
    </w:p>
    <w:p w14:paraId="07040D40" w14:textId="3E45C392" w:rsidR="00CD55B0" w:rsidRPr="00AB3530" w:rsidRDefault="00CD55B0" w:rsidP="00CD55B0">
      <w:pPr>
        <w:rPr>
          <w:bCs/>
          <w:lang w:val="en-GB"/>
        </w:rPr>
      </w:pPr>
      <w:r w:rsidRPr="6F959EEF">
        <w:rPr>
          <w:b/>
          <w:bCs/>
          <w:lang w:val="en-GB"/>
        </w:rPr>
        <w:t xml:space="preserve">Step 3: </w:t>
      </w:r>
      <w:r w:rsidRPr="6F959EEF">
        <w:rPr>
          <w:lang w:val="en-GB"/>
        </w:rPr>
        <w:t xml:space="preserve">From the </w:t>
      </w:r>
      <w:r w:rsidRPr="0009199A">
        <w:rPr>
          <w:b/>
          <w:bCs/>
          <w:lang w:val="en-GB"/>
        </w:rPr>
        <w:t>Desktop</w:t>
      </w:r>
      <w:r w:rsidRPr="6F959EEF">
        <w:rPr>
          <w:lang w:val="en-GB"/>
        </w:rPr>
        <w:t xml:space="preserve"> folder select the </w:t>
      </w:r>
      <w:r w:rsidRPr="0009199A">
        <w:rPr>
          <w:b/>
          <w:bCs/>
          <w:lang w:val="en-GB"/>
        </w:rPr>
        <w:t>lab</w:t>
      </w:r>
      <w:r w:rsidRPr="6F959EEF">
        <w:rPr>
          <w:lang w:val="en-GB"/>
        </w:rPr>
        <w:t xml:space="preserve"> subfolder</w:t>
      </w:r>
      <w:r w:rsidR="00CF24E1">
        <w:rPr>
          <w:lang w:val="en-GB"/>
        </w:rPr>
        <w:t xml:space="preserve"> containing the </w:t>
      </w:r>
      <w:r w:rsidR="00276B9C">
        <w:rPr>
          <w:lang w:val="en-GB"/>
        </w:rPr>
        <w:t>lab code</w:t>
      </w:r>
    </w:p>
    <w:p w14:paraId="417CFBA2" w14:textId="158F1E07" w:rsidR="00CD55B0" w:rsidRPr="00196DD5" w:rsidRDefault="00A922B4" w:rsidP="00CD55B0">
      <w:pPr>
        <w:ind w:left="720"/>
        <w:rPr>
          <w:rFonts w:eastAsiaTheme="majorEastAsia" w:cstheme="majorBidi" w:hint="eastAsia"/>
          <w:color w:val="0F4761" w:themeColor="accent1" w:themeShade="BF"/>
          <w:sz w:val="28"/>
          <w:szCs w:val="28"/>
        </w:rPr>
      </w:pPr>
      <w:r>
        <w:rPr>
          <w:noProof/>
          <w:lang w:val="en-GB"/>
        </w:rPr>
        <mc:AlternateContent>
          <mc:Choice Requires="wps">
            <w:drawing>
              <wp:anchor distT="0" distB="0" distL="114300" distR="114300" simplePos="0" relativeHeight="251658258" behindDoc="0" locked="0" layoutInCell="1" allowOverlap="1" wp14:anchorId="20A13697" wp14:editId="4319A332">
                <wp:simplePos x="0" y="0"/>
                <wp:positionH relativeFrom="column">
                  <wp:posOffset>1884680</wp:posOffset>
                </wp:positionH>
                <wp:positionV relativeFrom="paragraph">
                  <wp:posOffset>775335</wp:posOffset>
                </wp:positionV>
                <wp:extent cx="643255" cy="262255"/>
                <wp:effectExtent l="25400" t="25400" r="42545" b="42545"/>
                <wp:wrapNone/>
                <wp:docPr id="213607429" name="Rounded Rectangle 1"/>
                <wp:cNvGraphicFramePr/>
                <a:graphic xmlns:a="http://schemas.openxmlformats.org/drawingml/2006/main">
                  <a:graphicData uri="http://schemas.microsoft.com/office/word/2010/wordprocessingShape">
                    <wps:wsp>
                      <wps:cNvSpPr/>
                      <wps:spPr>
                        <a:xfrm>
                          <a:off x="0" y="0"/>
                          <a:ext cx="643255" cy="26225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6639D29">
              <v:roundrect id="Rounded Rectangle 1" style="position:absolute;margin-left:148.4pt;margin-top:61.05pt;width:50.65pt;height:20.65pt;z-index:251677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2FA87B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8IHQIAAHAEAAAOAAAAZHJzL2Uyb0RvYy54bWysVNuO0zAQfUfiHyy/01xou0vUdIVYFSGt&#10;oNqFD3Adu7FwPMZ2m/bvGTtpWsE+IfLg2JmZM+eMZ7J6OHWaHIXzCkxNi1lOiTAcGmX2Nf3xffPu&#10;nhIfmGmYBiNqehaePqzfvln1thIltKAb4QiCGF/1tqZtCLbKMs9b0TE/AysMGiW4jgU8un3WONYj&#10;eqezMs+XWQ+usQ648B6/Pg5Guk74UgoevknpRSC6psgtpNWldRfXbL1i1d4x2yo+0mD/wKJjymDS&#10;CeqRBUYOTv0F1SnuwIMMMw5dBlIqLpIGVFPkf6h5aZkVSQsWx9upTP7/wfKvxxe7dViG3vrK4zaq&#10;OEnXxTfyI6dUrPNULHEKhOPH5fx9uVhQwtFULsu4R5TsGmydD58FdCRuaurgYJpnvJBUJ3Z88mHw&#10;v/jFhAY2Sut0KdqQvqaLu2KRpwgPWjXRGv282+8+aUeODO91s8nxGbPfuCEXbZDSVVnahbMWEUOb&#10;ZyGJalBLOWSITScmWMa5MGE54ibvGCaRwhRYvBaoQzEGjb4xTKRmnAJHTXzUMXQkjgz26KUvkf4U&#10;lBKDCVN8pwy415I3P6fkg/+lAIPsWIEdNOetI97yjcKreWI+bJnDtsfkPY5CTf2vA3OCEv3FYK99&#10;KObzODvpMF/clXhwt5bdrYUZ3gLq4WHgZ+DjIYBU6bav6Uda2NapacYRjHNze05e1x/F+jcAAAD/&#10;/wMAUEsDBBQABgAIAAAAIQDhFgMN5AAAABABAAAPAAAAZHJzL2Rvd25yZXYueG1sTE9NT8MwDL0j&#10;8R8iI3Fj6TpUtq7phMY4THBhIO2aNqat1jilSbuyX485wcWy/ez3kW0m24oRe984UjCfRSCQSmca&#10;qhR8vD/fLUH4oMno1hEq+EYPm/z6KtOpcWd6w/EQKsEk5FOtoA6hS6X0ZY1W+5nrkBj7dL3Vgce+&#10;kqbXZya3rYyjKJFWN8QKte5wW2N5OgxWwXDaXx6K5uv1OF62MqJjtH/Z7ZS6vZme1lwe1yACTuHv&#10;A34zsH/I2VjhBjJetAriVcL+AwNxPAfBF4vVkpuCN8niHmSeyf9B8h8AAAD//wMAUEsBAi0AFAAG&#10;AAgAAAAhALaDOJL+AAAA4QEAABMAAAAAAAAAAAAAAAAAAAAAAFtDb250ZW50X1R5cGVzXS54bWxQ&#10;SwECLQAUAAYACAAAACEAOP0h/9YAAACUAQAACwAAAAAAAAAAAAAAAAAvAQAAX3JlbHMvLnJlbHNQ&#10;SwECLQAUAAYACAAAACEAjL+PCB0CAABwBAAADgAAAAAAAAAAAAAAAAAuAgAAZHJzL2Uyb0RvYy54&#10;bWxQSwECLQAUAAYACAAAACEA4RYDDeQAAAAQAQAADwAAAAAAAAAAAAAAAAB3BAAAZHJzL2Rvd25y&#10;ZXYueG1sUEsFBgAAAAAEAAQA8wAAAIgFAAAAAA==&#10;">
                <v:stroke joinstyle="miter"/>
              </v:roundrect>
            </w:pict>
          </mc:Fallback>
        </mc:AlternateContent>
      </w:r>
      <w:r w:rsidR="00CD55B0">
        <w:rPr>
          <w:noProof/>
          <w:lang w:val="en-GB"/>
        </w:rPr>
        <mc:AlternateContent>
          <mc:Choice Requires="wps">
            <w:drawing>
              <wp:anchor distT="0" distB="0" distL="114300" distR="114300" simplePos="0" relativeHeight="251658257" behindDoc="0" locked="0" layoutInCell="1" allowOverlap="1" wp14:anchorId="009DD006" wp14:editId="30D5271C">
                <wp:simplePos x="0" y="0"/>
                <wp:positionH relativeFrom="column">
                  <wp:posOffset>501650</wp:posOffset>
                </wp:positionH>
                <wp:positionV relativeFrom="paragraph">
                  <wp:posOffset>747395</wp:posOffset>
                </wp:positionV>
                <wp:extent cx="1108710" cy="262255"/>
                <wp:effectExtent l="25400" t="25400" r="34290" b="42545"/>
                <wp:wrapNone/>
                <wp:docPr id="831931916" name="Rounded Rectangle 1"/>
                <wp:cNvGraphicFramePr/>
                <a:graphic xmlns:a="http://schemas.openxmlformats.org/drawingml/2006/main">
                  <a:graphicData uri="http://schemas.microsoft.com/office/word/2010/wordprocessingShape">
                    <wps:wsp>
                      <wps:cNvSpPr/>
                      <wps:spPr>
                        <a:xfrm>
                          <a:off x="0" y="0"/>
                          <a:ext cx="1108710" cy="26225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FD7E51E">
              <v:roundrect id="Rounded Rectangle 1" style="position:absolute;margin-left:39.5pt;margin-top:58.85pt;width:87.3pt;height:20.65pt;z-index:251676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C7C34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6hUHQIAAHEEAAAOAAAAZHJzL2Uyb0RvYy54bWysVNuO2yAQfa/Uf0C8N74ol90ozqrqKlWl&#10;VRvtdj+AYIhRMUOBxMnfd8COE3X3qaofMHhu5xxmvHo4tZochfMKTEWLSU6JMBxqZfYVff25+XRH&#10;iQ/M1EyDERU9C08f1h8/rDq7FCU0oGvhCCYxftnZijYh2GWWed6IlvkJWGHQKMG1LODR7bPasQ6z&#10;tzor83yedeBq64AL7/HrY2+k65RfSsHDDym9CERXFLGFtLq07uKarVdsuXfMNooPMNg/oGiZMlh0&#10;TPXIAiMHp96kahV34EGGCYc2AykVF4kDsinyv9i8NMyKxAXF8XaUyf+/tPz78cVuHcrQWb/0uI0s&#10;TtK18Y34yCmJdR7FEqdAOH4sivxuUaCmHG3lvCxns6hmdo22zoevAloSNxV1cDD1M95IEoodn3zo&#10;/S9+saKBjdI63Yo2pKvobFHM8hThQas6WqOfd/vdF+3IkeHFbjY5PkP1GzfEog1CulJLu3DWIubQ&#10;5llIomokU/YVYteJMS3jXJgwH/Im7xgmEcIYWLwXqEMxBA2+MUykbhwDB0584NG3JM4MCnppTIQ/&#10;BqXCYMIY3yoD7r3i9a+xeO9/EaCnHRXYQX3eOuIt3yi8mifmw5Y57Hss3uEsVNT/PjAnKNHfDDbb&#10;fTGdxuFJh+lsUeLB3Vp2txZmeAPIh4cen4HPhwBSpdu+lh9gYV+nphlmMA7O7Tl5Xf8U6z8AAAD/&#10;/wMAUEsDBBQABgAIAAAAIQBS4jhc4wAAAA8BAAAPAAAAZHJzL2Rvd25yZXYueG1sTE9NT8JAEL2b&#10;+B82Y+JNtmCgUrolBvFA5CKScN12x7ahO1u721L59Y4nvUwy7828j3Q92kYM2PnakYLpJAKBVDhT&#10;U6ng+PH68ATCB01GN45QwTd6WGe3N6lOjLvQOw6HUAoWIZ9oBVUIbSKlLyq02k9ci8Tcp+usDrx2&#10;pTSdvrC4beQsihbS6prYodItbioszofeKujPu2uc11/703DdyIhO0e5tu1Xq/m58WfF4XoEIOIa/&#10;D/jtwPkh42C568l40SiIl9wnMD6NYxB8MJs/LkDkjMyZklkq//fIfgAAAP//AwBQSwECLQAUAAYA&#10;CAAAACEAtoM4kv4AAADhAQAAEwAAAAAAAAAAAAAAAAAAAAAAW0NvbnRlbnRfVHlwZXNdLnhtbFBL&#10;AQItABQABgAIAAAAIQA4/SH/1gAAAJQBAAALAAAAAAAAAAAAAAAAAC8BAABfcmVscy8ucmVsc1BL&#10;AQItABQABgAIAAAAIQA766hUHQIAAHEEAAAOAAAAAAAAAAAAAAAAAC4CAABkcnMvZTJvRG9jLnht&#10;bFBLAQItABQABgAIAAAAIQBS4jhc4wAAAA8BAAAPAAAAAAAAAAAAAAAAAHcEAABkcnMvZG93bnJl&#10;di54bWxQSwUGAAAAAAQABADzAAAAhwUAAAAA&#10;">
                <v:stroke joinstyle="miter"/>
              </v:roundrect>
            </w:pict>
          </mc:Fallback>
        </mc:AlternateContent>
      </w:r>
      <w:r w:rsidR="00CD55B0" w:rsidRPr="00196DD5">
        <w:rPr>
          <w:rFonts w:eastAsiaTheme="majorEastAsia" w:cstheme="majorBidi"/>
          <w:noProof/>
          <w:color w:val="0F4761" w:themeColor="accent1" w:themeShade="BF"/>
          <w:sz w:val="28"/>
          <w:szCs w:val="28"/>
        </w:rPr>
        <w:drawing>
          <wp:inline distT="0" distB="0" distL="0" distR="0" wp14:anchorId="22AD5A7E" wp14:editId="6CAEB6D1">
            <wp:extent cx="3109287" cy="1011555"/>
            <wp:effectExtent l="25400" t="25400" r="91440" b="93345"/>
            <wp:docPr id="349970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0578" name="Picture 1" descr="A screenshot of a computer&#10;&#10;AI-generated content may be incorrect."/>
                    <pic:cNvPicPr/>
                  </pic:nvPicPr>
                  <pic:blipFill>
                    <a:blip r:embed="rId50"/>
                    <a:stretch>
                      <a:fillRect/>
                    </a:stretch>
                  </pic:blipFill>
                  <pic:spPr>
                    <a:xfrm>
                      <a:off x="0" y="0"/>
                      <a:ext cx="3191942" cy="1038445"/>
                    </a:xfrm>
                    <a:prstGeom prst="rect">
                      <a:avLst/>
                    </a:prstGeom>
                    <a:effectLst>
                      <a:outerShdw blurRad="50800" dist="38100" dir="2700000" algn="tl" rotWithShape="0">
                        <a:prstClr val="black">
                          <a:alpha val="40000"/>
                        </a:prstClr>
                      </a:outerShdw>
                    </a:effectLst>
                  </pic:spPr>
                </pic:pic>
              </a:graphicData>
            </a:graphic>
          </wp:inline>
        </w:drawing>
      </w:r>
    </w:p>
    <w:p w14:paraId="72CE5635" w14:textId="77777777" w:rsidR="00CD55B0" w:rsidRDefault="00CD55B0" w:rsidP="00CD55B0">
      <w:pPr>
        <w:ind w:left="720"/>
        <w:rPr>
          <w:rFonts w:eastAsiaTheme="majorEastAsia" w:cstheme="majorBidi" w:hint="eastAsia"/>
          <w:color w:val="0F4761" w:themeColor="accent1" w:themeShade="BF"/>
          <w:sz w:val="28"/>
          <w:szCs w:val="28"/>
        </w:rPr>
      </w:pPr>
    </w:p>
    <w:p w14:paraId="4D5E91EF" w14:textId="77777777" w:rsidR="00CD55B0" w:rsidRDefault="00CD55B0" w:rsidP="00CD55B0">
      <w:pPr>
        <w:rPr>
          <w:bCs/>
          <w:lang w:val="en-GB"/>
        </w:rPr>
      </w:pPr>
      <w:r w:rsidRPr="6F959EEF">
        <w:rPr>
          <w:lang w:val="en-GB"/>
        </w:rPr>
        <w:t xml:space="preserve">You should see the following project structure in VS Code </w:t>
      </w:r>
      <w:r w:rsidRPr="00A55C45">
        <w:rPr>
          <w:b/>
          <w:bCs/>
          <w:lang w:val="en-GB"/>
        </w:rPr>
        <w:t>Explorer</w:t>
      </w:r>
      <w:r w:rsidRPr="6F959EEF">
        <w:rPr>
          <w:lang w:val="en-GB"/>
        </w:rPr>
        <w:t xml:space="preserve"> window:</w:t>
      </w:r>
    </w:p>
    <w:p w14:paraId="4011691F" w14:textId="77777777" w:rsidR="00CD55B0" w:rsidRDefault="00CD55B0" w:rsidP="00CD55B0">
      <w:pPr>
        <w:rPr>
          <w:lang w:val="en-GB"/>
        </w:rPr>
      </w:pPr>
    </w:p>
    <w:p w14:paraId="76FAA84B" w14:textId="77777777" w:rsidR="00CD55B0" w:rsidRDefault="00CD55B0" w:rsidP="00CD55B0">
      <w:pPr>
        <w:ind w:left="720"/>
        <w:rPr>
          <w:bCs/>
          <w:lang w:val="en-GB"/>
        </w:rPr>
      </w:pPr>
      <w:r>
        <w:rPr>
          <w:noProof/>
          <w:lang w:val="en-GB"/>
        </w:rPr>
        <mc:AlternateContent>
          <mc:Choice Requires="wps">
            <w:drawing>
              <wp:anchor distT="0" distB="0" distL="114300" distR="114300" simplePos="0" relativeHeight="251658259" behindDoc="0" locked="0" layoutInCell="1" allowOverlap="1" wp14:anchorId="04ADAC39" wp14:editId="2397C09F">
                <wp:simplePos x="0" y="0"/>
                <wp:positionH relativeFrom="column">
                  <wp:posOffset>619760</wp:posOffset>
                </wp:positionH>
                <wp:positionV relativeFrom="paragraph">
                  <wp:posOffset>930275</wp:posOffset>
                </wp:positionV>
                <wp:extent cx="643255" cy="262255"/>
                <wp:effectExtent l="25400" t="25400" r="42545" b="42545"/>
                <wp:wrapNone/>
                <wp:docPr id="1889983556" name="Rounded Rectangle 1"/>
                <wp:cNvGraphicFramePr/>
                <a:graphic xmlns:a="http://schemas.openxmlformats.org/drawingml/2006/main">
                  <a:graphicData uri="http://schemas.microsoft.com/office/word/2010/wordprocessingShape">
                    <wps:wsp>
                      <wps:cNvSpPr/>
                      <wps:spPr>
                        <a:xfrm>
                          <a:off x="0" y="0"/>
                          <a:ext cx="643255" cy="26225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1861A1C">
              <v:roundrect id="Rounded Rectangle 1" style="position:absolute;margin-left:48.8pt;margin-top:73.25pt;width:50.65pt;height:20.65pt;z-index:251678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59A0DF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8IHQIAAHAEAAAOAAAAZHJzL2Uyb0RvYy54bWysVNuO0zAQfUfiHyy/01xou0vUdIVYFSGt&#10;oNqFD3Adu7FwPMZ2m/bvGTtpWsE+IfLg2JmZM+eMZ7J6OHWaHIXzCkxNi1lOiTAcGmX2Nf3xffPu&#10;nhIfmGmYBiNqehaePqzfvln1thIltKAb4QiCGF/1tqZtCLbKMs9b0TE/AysMGiW4jgU8un3WONYj&#10;eqezMs+XWQ+usQ648B6/Pg5Guk74UgoevknpRSC6psgtpNWldRfXbL1i1d4x2yo+0mD/wKJjymDS&#10;CeqRBUYOTv0F1SnuwIMMMw5dBlIqLpIGVFPkf6h5aZkVSQsWx9upTP7/wfKvxxe7dViG3vrK4zaq&#10;OEnXxTfyI6dUrPNULHEKhOPH5fx9uVhQwtFULsu4R5TsGmydD58FdCRuaurgYJpnvJBUJ3Z88mHw&#10;v/jFhAY2Sut0KdqQvqaLu2KRpwgPWjXRGv282+8+aUeODO91s8nxGbPfuCEXbZDSVVnahbMWEUOb&#10;ZyGJalBLOWSITScmWMa5MGE54ibvGCaRwhRYvBaoQzEGjb4xTKRmnAJHTXzUMXQkjgz26KUvkf4U&#10;lBKDCVN8pwy415I3P6fkg/+lAIPsWIEdNOetI97yjcKreWI+bJnDtsfkPY5CTf2vA3OCEv3FYK99&#10;KObzODvpMF/clXhwt5bdrYUZ3gLq4WHgZ+DjIYBU6bav6Uda2NapacYRjHNze05e1x/F+jcAAAD/&#10;/wMAUEsDBBQABgAIAAAAIQDi7Qn14gAAAA8BAAAPAAAAZHJzL2Rvd25yZXYueG1sTE/JTsMwEL0j&#10;8Q/WIHGjNgiyNU6FSjlU9EJB6tWJTRI1HofYSUO/nukJLqNZ3rwlX822Y5MZfOtQwv1CADNYOd1i&#10;LeHz4/UuAeaDQq06h0bCj/GwKq6vcpVpd8J3M+1DzYgEfaYkNCH0Gee+aoxVfuF6g3T7coNVgcah&#10;5npQJyK3HX8QIuJWtUgKjerNujHVcT9aCeNxe47L9nt3mM5rLvAgtm+bjZS3N/PLksrzElgwc/j7&#10;gEsG8g8FGSvdiNqzTkIaR4Sk/WP0BOwCSJMUWElNEifAi5z/z1H8AgAA//8DAFBLAQItABQABgAI&#10;AAAAIQC2gziS/gAAAOEBAAATAAAAAAAAAAAAAAAAAAAAAABbQ29udGVudF9UeXBlc10ueG1sUEsB&#10;Ai0AFAAGAAgAAAAhADj9If/WAAAAlAEAAAsAAAAAAAAAAAAAAAAALwEAAF9yZWxzLy5yZWxzUEsB&#10;Ai0AFAAGAAgAAAAhAIy/jwgdAgAAcAQAAA4AAAAAAAAAAAAAAAAALgIAAGRycy9lMm9Eb2MueG1s&#10;UEsBAi0AFAAGAAgAAAAhAOLtCfXiAAAADwEAAA8AAAAAAAAAAAAAAAAAdwQAAGRycy9kb3ducmV2&#10;LnhtbFBLBQYAAAAABAAEAPMAAACGBQAAAAA=&#10;">
                <v:stroke joinstyle="miter"/>
              </v:roundrect>
            </w:pict>
          </mc:Fallback>
        </mc:AlternateContent>
      </w:r>
      <w:r w:rsidRPr="00D67D9A">
        <w:rPr>
          <w:bCs/>
          <w:noProof/>
          <w:lang w:val="en-GB"/>
        </w:rPr>
        <w:drawing>
          <wp:inline distT="0" distB="0" distL="0" distR="0" wp14:anchorId="5168ADF8" wp14:editId="7588F701">
            <wp:extent cx="1933433" cy="3556000"/>
            <wp:effectExtent l="25400" t="25400" r="86360" b="88900"/>
            <wp:docPr id="115266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66209" name="Picture 1" descr="A screenshot of a computer&#10;&#10;AI-generated content may be incorrect."/>
                    <pic:cNvPicPr/>
                  </pic:nvPicPr>
                  <pic:blipFill>
                    <a:blip r:embed="rId51"/>
                    <a:stretch>
                      <a:fillRect/>
                    </a:stretch>
                  </pic:blipFill>
                  <pic:spPr>
                    <a:xfrm>
                      <a:off x="0" y="0"/>
                      <a:ext cx="1974685" cy="3631870"/>
                    </a:xfrm>
                    <a:prstGeom prst="rect">
                      <a:avLst/>
                    </a:prstGeom>
                    <a:effectLst>
                      <a:outerShdw blurRad="50800" dist="38100" dir="2700000" algn="tl" rotWithShape="0">
                        <a:prstClr val="black">
                          <a:alpha val="40000"/>
                        </a:prstClr>
                      </a:outerShdw>
                    </a:effectLst>
                  </pic:spPr>
                </pic:pic>
              </a:graphicData>
            </a:graphic>
          </wp:inline>
        </w:drawing>
      </w:r>
    </w:p>
    <w:p w14:paraId="091743E1" w14:textId="77777777" w:rsidR="00CD55B0" w:rsidRDefault="00CD55B0" w:rsidP="00CD55B0">
      <w:pPr>
        <w:ind w:left="720"/>
        <w:rPr>
          <w:lang w:val="en-GB"/>
        </w:rPr>
      </w:pPr>
    </w:p>
    <w:p w14:paraId="5C93C12A" w14:textId="2D198274" w:rsidR="00CD55B0" w:rsidRPr="00D67D9A" w:rsidRDefault="00CD55B0" w:rsidP="00CD55B0">
      <w:pPr>
        <w:rPr>
          <w:bCs/>
          <w:lang w:val="en-GB"/>
        </w:rPr>
      </w:pPr>
      <w:r w:rsidRPr="004E02A8">
        <w:rPr>
          <w:b/>
          <w:lang w:val="en-GB"/>
        </w:rPr>
        <w:t xml:space="preserve">Step 4: </w:t>
      </w:r>
      <w:r>
        <w:rPr>
          <w:bCs/>
          <w:lang w:val="en-GB"/>
        </w:rPr>
        <w:t xml:space="preserve">Click on the </w:t>
      </w:r>
      <w:r w:rsidRPr="00935FF8">
        <w:rPr>
          <w:b/>
          <w:lang w:val="en-GB"/>
        </w:rPr>
        <w:t>index.js</w:t>
      </w:r>
      <w:r>
        <w:rPr>
          <w:bCs/>
          <w:lang w:val="en-GB"/>
        </w:rPr>
        <w:t xml:space="preserve"> file </w:t>
      </w:r>
      <w:r w:rsidR="00E14BDB">
        <w:rPr>
          <w:bCs/>
          <w:lang w:val="en-GB"/>
        </w:rPr>
        <w:t>to</w:t>
      </w:r>
      <w:r>
        <w:rPr>
          <w:bCs/>
          <w:lang w:val="en-GB"/>
        </w:rPr>
        <w:t xml:space="preserve"> open</w:t>
      </w:r>
      <w:r w:rsidR="00E14BDB">
        <w:rPr>
          <w:bCs/>
          <w:lang w:val="en-GB"/>
        </w:rPr>
        <w:t xml:space="preserve"> it</w:t>
      </w:r>
      <w:r>
        <w:rPr>
          <w:bCs/>
          <w:lang w:val="en-GB"/>
        </w:rPr>
        <w:t xml:space="preserve"> in the Editor pane.</w:t>
      </w:r>
      <w:r w:rsidRPr="00D67D9A">
        <w:rPr>
          <w:bCs/>
          <w:lang w:val="en-GB"/>
        </w:rPr>
        <w:br w:type="page"/>
      </w:r>
    </w:p>
    <w:p w14:paraId="2B664B77" w14:textId="77777777" w:rsidR="00CD55B0" w:rsidRPr="00122A7A" w:rsidRDefault="00CD55B0" w:rsidP="00CD55B0">
      <w:pPr>
        <w:rPr>
          <w:rFonts w:eastAsiaTheme="majorEastAsia" w:cstheme="majorBidi" w:hint="eastAsia"/>
          <w:color w:val="0F4761" w:themeColor="accent1" w:themeShade="BF"/>
          <w:sz w:val="28"/>
          <w:szCs w:val="28"/>
        </w:rPr>
      </w:pPr>
      <w:proofErr w:type="spellStart"/>
      <w:r w:rsidRPr="00122A7A">
        <w:rPr>
          <w:rFonts w:eastAsiaTheme="majorEastAsia" w:cstheme="majorBidi"/>
          <w:color w:val="0F4761" w:themeColor="accent1" w:themeShade="BF"/>
          <w:sz w:val="28"/>
          <w:szCs w:val="28"/>
        </w:rPr>
        <w:lastRenderedPageBreak/>
        <w:t>EdgeWorker</w:t>
      </w:r>
      <w:proofErr w:type="spellEnd"/>
      <w:r w:rsidRPr="00122A7A">
        <w:rPr>
          <w:rFonts w:eastAsiaTheme="majorEastAsia" w:cstheme="majorBidi"/>
          <w:color w:val="0F4761" w:themeColor="accent1" w:themeShade="BF"/>
          <w:sz w:val="28"/>
          <w:szCs w:val="28"/>
        </w:rPr>
        <w:t xml:space="preserve"> execution process:</w:t>
      </w:r>
    </w:p>
    <w:p w14:paraId="0E69DA97" w14:textId="77777777" w:rsidR="00CD55B0" w:rsidRDefault="00CD55B0" w:rsidP="00CD55B0">
      <w:pPr>
        <w:rPr>
          <w:b/>
          <w:lang w:val="en-GB"/>
        </w:rPr>
      </w:pPr>
    </w:p>
    <w:p w14:paraId="0DF39BD7" w14:textId="77777777" w:rsidR="00CD55B0" w:rsidRPr="00324EE5" w:rsidRDefault="00CD55B0" w:rsidP="00CD55B0">
      <w:pPr>
        <w:numPr>
          <w:ilvl w:val="0"/>
          <w:numId w:val="44"/>
        </w:numPr>
      </w:pPr>
      <w:r w:rsidRPr="00324EE5">
        <w:rPr>
          <w:lang w:val="en-GB"/>
        </w:rPr>
        <w:t xml:space="preserve">The SDK Client is set up and configured (for example, </w:t>
      </w:r>
      <w:r>
        <w:rPr>
          <w:lang w:val="en-GB"/>
        </w:rPr>
        <w:t xml:space="preserve">with </w:t>
      </w:r>
      <w:r w:rsidRPr="00324EE5">
        <w:rPr>
          <w:lang w:val="en-GB"/>
        </w:rPr>
        <w:t>the rules bundle CDN address).</w:t>
      </w:r>
    </w:p>
    <w:p w14:paraId="55AE376F" w14:textId="77777777" w:rsidR="00CD55B0" w:rsidRPr="00324EE5" w:rsidRDefault="00CD55B0" w:rsidP="00CD55B0">
      <w:pPr>
        <w:numPr>
          <w:ilvl w:val="0"/>
          <w:numId w:val="44"/>
        </w:numPr>
      </w:pPr>
      <w:r w:rsidRPr="00324EE5">
        <w:rPr>
          <w:lang w:val="en-GB"/>
        </w:rPr>
        <w:t>It fetches and stores the rules package.</w:t>
      </w:r>
    </w:p>
    <w:p w14:paraId="17917D3C" w14:textId="77777777" w:rsidR="00CD55B0" w:rsidRPr="00324EE5" w:rsidRDefault="00CD55B0" w:rsidP="00CD55B0">
      <w:pPr>
        <w:numPr>
          <w:ilvl w:val="0"/>
          <w:numId w:val="44"/>
        </w:numPr>
      </w:pPr>
      <w:r w:rsidRPr="00324EE5">
        <w:rPr>
          <w:lang w:val="en-GB"/>
        </w:rPr>
        <w:t xml:space="preserve">The </w:t>
      </w:r>
      <w:r w:rsidRPr="00643DEF">
        <w:rPr>
          <w:b/>
          <w:lang w:val="en-GB"/>
        </w:rPr>
        <w:t>rules</w:t>
      </w:r>
      <w:r w:rsidRPr="00324EE5">
        <w:rPr>
          <w:lang w:val="en-GB"/>
        </w:rPr>
        <w:t xml:space="preserve"> are then assessed, and the applicable </w:t>
      </w:r>
      <w:r w:rsidRPr="00643DEF">
        <w:rPr>
          <w:b/>
          <w:lang w:val="en-GB"/>
        </w:rPr>
        <w:t>consequences</w:t>
      </w:r>
      <w:r w:rsidRPr="00324EE5">
        <w:rPr>
          <w:lang w:val="en-GB"/>
        </w:rPr>
        <w:t xml:space="preserve"> are determined.</w:t>
      </w:r>
    </w:p>
    <w:p w14:paraId="437E2D74" w14:textId="77777777" w:rsidR="00CD55B0" w:rsidRPr="00324EE5" w:rsidRDefault="00CD55B0" w:rsidP="00CD55B0">
      <w:pPr>
        <w:numPr>
          <w:ilvl w:val="0"/>
          <w:numId w:val="44"/>
        </w:numPr>
      </w:pPr>
      <w:r w:rsidRPr="00324EE5">
        <w:rPr>
          <w:lang w:val="en-GB"/>
        </w:rPr>
        <w:t>These consequences are transformed into a response compatible with AEP Web SDK.</w:t>
      </w:r>
    </w:p>
    <w:p w14:paraId="5AA29FFE" w14:textId="42D72088" w:rsidR="00CD55B0" w:rsidRPr="00324EE5" w:rsidRDefault="00CD55B0" w:rsidP="00CD55B0">
      <w:pPr>
        <w:numPr>
          <w:ilvl w:val="0"/>
          <w:numId w:val="44"/>
        </w:numPr>
      </w:pPr>
      <w:r w:rsidRPr="00324EE5">
        <w:rPr>
          <w:lang w:val="en-GB"/>
        </w:rPr>
        <w:t>Based on this response, the SDK user can decide whether to apply it (</w:t>
      </w:r>
      <w:r w:rsidR="00E21877">
        <w:rPr>
          <w:lang w:val="en-GB"/>
        </w:rPr>
        <w:t xml:space="preserve">using </w:t>
      </w:r>
      <w:r w:rsidRPr="00324EE5">
        <w:rPr>
          <w:i/>
          <w:iCs/>
          <w:lang w:val="en-GB"/>
        </w:rPr>
        <w:t>html-rewriter</w:t>
      </w:r>
      <w:r w:rsidRPr="00324EE5">
        <w:rPr>
          <w:lang w:val="en-GB"/>
        </w:rPr>
        <w:t>), integrate it into the HTML page, or utilize it for other personalization needs.</w:t>
      </w:r>
    </w:p>
    <w:p w14:paraId="2BE0BFD9" w14:textId="77777777" w:rsidR="00CD55B0" w:rsidRPr="00324EE5" w:rsidRDefault="00CD55B0" w:rsidP="00CD55B0">
      <w:pPr>
        <w:numPr>
          <w:ilvl w:val="0"/>
          <w:numId w:val="44"/>
        </w:numPr>
      </w:pPr>
      <w:r w:rsidRPr="00324EE5">
        <w:rPr>
          <w:lang w:val="en-GB"/>
        </w:rPr>
        <w:t xml:space="preserve">The SDK user has the option to notify the Adobe Edge Network once the response has </w:t>
      </w:r>
      <w:proofErr w:type="gramStart"/>
      <w:r w:rsidRPr="00324EE5">
        <w:rPr>
          <w:lang w:val="en-GB"/>
        </w:rPr>
        <w:t>been ”consumed</w:t>
      </w:r>
      <w:proofErr w:type="gramEnd"/>
      <w:r w:rsidRPr="00324EE5">
        <w:rPr>
          <w:lang w:val="en-GB"/>
        </w:rPr>
        <w:t>" (to ensure accurate metric tracking).</w:t>
      </w:r>
    </w:p>
    <w:p w14:paraId="682CA2E0" w14:textId="77777777" w:rsidR="00CD55B0" w:rsidRDefault="00CD55B0" w:rsidP="00CD55B0">
      <w:pPr>
        <w:ind w:left="720"/>
      </w:pPr>
    </w:p>
    <w:p w14:paraId="13714A50" w14:textId="77777777" w:rsidR="00CD55B0" w:rsidRPr="00324EE5" w:rsidRDefault="00CD55B0" w:rsidP="00CD55B0">
      <w:pPr>
        <w:ind w:left="720"/>
      </w:pPr>
      <w:r>
        <w:rPr>
          <w:noProof/>
        </w:rPr>
        <w:drawing>
          <wp:inline distT="0" distB="0" distL="0" distR="0" wp14:anchorId="30B077BC" wp14:editId="70407726">
            <wp:extent cx="5173978" cy="5115294"/>
            <wp:effectExtent l="0" t="0" r="0" b="3175"/>
            <wp:docPr id="4" name="Picture 3"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process flow&#10;&#10;AI-generated content may be incorrect."/>
                    <pic:cNvPicPr/>
                  </pic:nvPicPr>
                  <pic:blipFill>
                    <a:blip r:embed="rId5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FE21E6A-A4A8-3A06-6665-E646BBA0A7D0}"/>
                        </a:ext>
                      </a:extLst>
                    </a:blip>
                    <a:stretch>
                      <a:fillRect/>
                    </a:stretch>
                  </pic:blipFill>
                  <pic:spPr>
                    <a:xfrm>
                      <a:off x="0" y="0"/>
                      <a:ext cx="5173978" cy="5115294"/>
                    </a:xfrm>
                    <a:prstGeom prst="rect">
                      <a:avLst/>
                    </a:prstGeom>
                  </pic:spPr>
                </pic:pic>
              </a:graphicData>
            </a:graphic>
          </wp:inline>
        </w:drawing>
      </w:r>
    </w:p>
    <w:p w14:paraId="7C3C97DB" w14:textId="77777777" w:rsidR="00CD55B0" w:rsidRDefault="00CD55B0" w:rsidP="00CD55B0">
      <w:pPr>
        <w:ind w:left="720"/>
      </w:pPr>
    </w:p>
    <w:p w14:paraId="3B9AA0A0" w14:textId="77777777" w:rsidR="00CD55B0" w:rsidRDefault="00CD55B0" w:rsidP="00CD55B0">
      <w:pPr>
        <w:ind w:left="720"/>
      </w:pPr>
    </w:p>
    <w:p w14:paraId="3610DB8A" w14:textId="77777777" w:rsidR="00CD55B0" w:rsidRDefault="00CD55B0" w:rsidP="00CD55B0">
      <w:pPr>
        <w:ind w:left="720"/>
      </w:pPr>
    </w:p>
    <w:p w14:paraId="3FC30690" w14:textId="77777777" w:rsidR="00CD55B0" w:rsidRDefault="00CD55B0" w:rsidP="00CD55B0">
      <w:pPr>
        <w:ind w:left="720"/>
      </w:pPr>
    </w:p>
    <w:p w14:paraId="37DF9C74" w14:textId="77777777" w:rsidR="00CD55B0" w:rsidRDefault="00CD55B0" w:rsidP="00CD55B0">
      <w:pPr>
        <w:ind w:left="720"/>
      </w:pPr>
    </w:p>
    <w:p w14:paraId="34E0012D" w14:textId="2C8E279D" w:rsidR="00CD55B0" w:rsidRPr="00373F8B" w:rsidRDefault="00CD55B0" w:rsidP="2ACCAAFE">
      <w:pPr>
        <w:pStyle w:val="Heading3"/>
        <w:rPr>
          <w:rFonts w:hint="eastAsia"/>
        </w:rPr>
      </w:pPr>
      <w:bookmarkStart w:id="49" w:name="_Toc345878885"/>
      <w:r>
        <w:lastRenderedPageBreak/>
        <w:t>Exercise 2: Creating the CDN Experimentation SDK Client Instance</w:t>
      </w:r>
      <w:bookmarkEnd w:id="49"/>
    </w:p>
    <w:p w14:paraId="1099D904" w14:textId="77777777" w:rsidR="00CD55B0" w:rsidRDefault="00CD55B0" w:rsidP="00CD55B0">
      <w:pPr>
        <w:spacing w:line="259" w:lineRule="auto"/>
        <w:rPr>
          <w:b/>
          <w:bCs/>
          <w:lang w:val="en-GB"/>
        </w:rPr>
      </w:pPr>
    </w:p>
    <w:p w14:paraId="792734BC" w14:textId="77777777" w:rsidR="00CD55B0" w:rsidRDefault="00CD55B0" w:rsidP="00CD55B0">
      <w:r>
        <w:t>The following snippet demonstrates the instantiation of the CDN Experimentation client with the specified arguments:</w:t>
      </w:r>
    </w:p>
    <w:p w14:paraId="701EF8AB" w14:textId="77777777" w:rsidR="00CD55B0" w:rsidRDefault="00CD55B0" w:rsidP="00CD55B0"/>
    <w:p w14:paraId="6F36B95F" w14:textId="77777777" w:rsidR="00CD55B0" w:rsidRDefault="00CD55B0" w:rsidP="00CD55B0">
      <w:pPr>
        <w:rPr>
          <w:lang w:val="en-GB"/>
        </w:rPr>
      </w:pPr>
      <w:r>
        <w:rPr>
          <w:noProof/>
        </w:rPr>
        <w:drawing>
          <wp:inline distT="0" distB="0" distL="0" distR="0" wp14:anchorId="5BBE67F4" wp14:editId="4579A06A">
            <wp:extent cx="4787965" cy="2023533"/>
            <wp:effectExtent l="0" t="0" r="0" b="0"/>
            <wp:docPr id="1686752312" name="Picture 16867523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2312" name="Picture 1686752312" descr="A screen 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1594" cy="2050425"/>
                    </a:xfrm>
                    <a:prstGeom prst="rect">
                      <a:avLst/>
                    </a:prstGeom>
                  </pic:spPr>
                </pic:pic>
              </a:graphicData>
            </a:graphic>
          </wp:inline>
        </w:drawing>
      </w:r>
    </w:p>
    <w:p w14:paraId="21725817" w14:textId="77777777" w:rsidR="00CD55B0" w:rsidRDefault="00CD55B0" w:rsidP="00CD55B0">
      <w:pPr>
        <w:spacing w:line="259" w:lineRule="auto"/>
        <w:jc w:val="both"/>
        <w:rPr>
          <w:b/>
          <w:bCs/>
          <w:lang w:val="en-GB"/>
        </w:rPr>
      </w:pPr>
    </w:p>
    <w:p w14:paraId="60F4159F" w14:textId="77777777" w:rsidR="00BE73D1" w:rsidRPr="00BE73D1" w:rsidRDefault="00CD55B0" w:rsidP="00BE73D1">
      <w:pPr>
        <w:shd w:val="clear" w:color="auto" w:fill="FFFFFF"/>
        <w:spacing w:line="270" w:lineRule="atLeast"/>
        <w:rPr>
          <w:rFonts w:ascii="Menlo" w:eastAsia="Times New Roman" w:hAnsi="Menlo" w:cs="Menlo"/>
          <w:color w:val="3B3B3B"/>
          <w:kern w:val="0"/>
          <w:sz w:val="18"/>
          <w:szCs w:val="18"/>
          <w:lang w:eastAsia="en-GB"/>
          <w14:ligatures w14:val="none"/>
        </w:rPr>
      </w:pPr>
      <w:r>
        <w:rPr>
          <w:b/>
          <w:bCs/>
          <w:lang w:val="en-GB"/>
        </w:rPr>
        <w:t xml:space="preserve">Step 1: </w:t>
      </w:r>
      <w:r>
        <w:rPr>
          <w:lang w:val="en-GB"/>
        </w:rPr>
        <w:t xml:space="preserve">Into the </w:t>
      </w:r>
      <w:r w:rsidRPr="00601F8E">
        <w:rPr>
          <w:b/>
          <w:bCs/>
          <w:lang w:val="en-GB"/>
        </w:rPr>
        <w:t>index.js</w:t>
      </w:r>
      <w:r>
        <w:rPr>
          <w:lang w:val="en-GB"/>
        </w:rPr>
        <w:t xml:space="preserve"> file add the following lines of code</w:t>
      </w:r>
      <w:r w:rsidR="0078513C">
        <w:rPr>
          <w:lang w:val="en-GB"/>
        </w:rPr>
        <w:t>,</w:t>
      </w:r>
      <w:r>
        <w:rPr>
          <w:lang w:val="en-GB"/>
        </w:rPr>
        <w:t xml:space="preserve"> </w:t>
      </w:r>
      <w:r w:rsidR="0078513C">
        <w:rPr>
          <w:lang w:val="en-GB"/>
        </w:rPr>
        <w:t xml:space="preserve">inside the </w:t>
      </w:r>
      <w:proofErr w:type="spellStart"/>
      <w:r w:rsidR="00BE73D1" w:rsidRPr="00BE73D1">
        <w:rPr>
          <w:rFonts w:ascii="Menlo" w:eastAsia="Times New Roman" w:hAnsi="Menlo" w:cs="Menlo"/>
          <w:color w:val="795E26"/>
          <w:kern w:val="0"/>
          <w:sz w:val="18"/>
          <w:szCs w:val="18"/>
          <w:lang w:eastAsia="en-GB"/>
          <w14:ligatures w14:val="none"/>
        </w:rPr>
        <w:t>responseProvider</w:t>
      </w:r>
      <w:proofErr w:type="spellEnd"/>
    </w:p>
    <w:p w14:paraId="3AAA3775" w14:textId="0EEE5C17" w:rsidR="00CD55B0" w:rsidRDefault="0078513C" w:rsidP="00CD55B0">
      <w:pPr>
        <w:spacing w:line="259" w:lineRule="auto"/>
        <w:jc w:val="both"/>
        <w:rPr>
          <w:b/>
          <w:bCs/>
          <w:lang w:val="en-GB"/>
        </w:rPr>
      </w:pPr>
      <w:r>
        <w:rPr>
          <w:lang w:val="en-GB"/>
        </w:rPr>
        <w:t xml:space="preserve"> function, </w:t>
      </w:r>
      <w:r w:rsidR="00CD55B0">
        <w:rPr>
          <w:lang w:val="en-GB"/>
        </w:rPr>
        <w:t>to create and configure the SDK client:</w:t>
      </w:r>
    </w:p>
    <w:p w14:paraId="7702F9A2"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0000FF"/>
          <w:kern w:val="0"/>
          <w:sz w:val="18"/>
          <w:szCs w:val="18"/>
          <w:lang w:val="en-RO" w:eastAsia="en-GB"/>
          <w14:ligatures w14:val="none"/>
        </w:rPr>
        <w:t>const</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70C1"/>
          <w:kern w:val="0"/>
          <w:sz w:val="18"/>
          <w:szCs w:val="18"/>
          <w:lang w:val="en-RO" w:eastAsia="en-GB"/>
          <w14:ligatures w14:val="none"/>
        </w:rPr>
        <w:t>client</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0000"/>
          <w:kern w:val="0"/>
          <w:sz w:val="18"/>
          <w:szCs w:val="18"/>
          <w:lang w:val="en-RO" w:eastAsia="en-GB"/>
          <w14:ligatures w14:val="none"/>
        </w:rPr>
        <w:t>=</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AF00DB"/>
          <w:kern w:val="0"/>
          <w:sz w:val="18"/>
          <w:szCs w:val="18"/>
          <w:lang w:val="en-RO" w:eastAsia="en-GB"/>
          <w14:ligatures w14:val="none"/>
        </w:rPr>
        <w:t>await</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795E26"/>
          <w:kern w:val="0"/>
          <w:sz w:val="18"/>
          <w:szCs w:val="18"/>
          <w:lang w:val="en-RO" w:eastAsia="en-GB"/>
          <w14:ligatures w14:val="none"/>
        </w:rPr>
        <w:t>Client</w:t>
      </w:r>
      <w:r w:rsidRPr="00D0709D">
        <w:rPr>
          <w:rFonts w:ascii="Menlo" w:eastAsia="Times New Roman" w:hAnsi="Menlo" w:cs="Menlo"/>
          <w:color w:val="3B3B3B"/>
          <w:kern w:val="0"/>
          <w:sz w:val="18"/>
          <w:szCs w:val="18"/>
          <w:lang w:val="en-RO" w:eastAsia="en-GB"/>
          <w14:ligatures w14:val="none"/>
        </w:rPr>
        <w:t>({</w:t>
      </w:r>
    </w:p>
    <w:p w14:paraId="482FAF8A"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1080"/>
          <w:kern w:val="0"/>
          <w:sz w:val="18"/>
          <w:szCs w:val="18"/>
          <w:lang w:val="en-RO" w:eastAsia="en-GB"/>
          <w14:ligatures w14:val="none"/>
        </w:rPr>
        <w:t>orgId:</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A31515"/>
          <w:kern w:val="0"/>
          <w:sz w:val="18"/>
          <w:szCs w:val="18"/>
          <w:lang w:val="en-RO" w:eastAsia="en-GB"/>
          <w14:ligatures w14:val="none"/>
        </w:rPr>
        <w:t>"82C94E025B2385B40A495E2C@AdobeOrg"</w:t>
      </w:r>
      <w:r w:rsidRPr="00D0709D">
        <w:rPr>
          <w:rFonts w:ascii="Menlo" w:eastAsia="Times New Roman" w:hAnsi="Menlo" w:cs="Menlo"/>
          <w:color w:val="3B3B3B"/>
          <w:kern w:val="0"/>
          <w:sz w:val="18"/>
          <w:szCs w:val="18"/>
          <w:lang w:val="en-RO" w:eastAsia="en-GB"/>
          <w14:ligatures w14:val="none"/>
        </w:rPr>
        <w:t>,</w:t>
      </w:r>
    </w:p>
    <w:p w14:paraId="686E2C5A"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1080"/>
          <w:kern w:val="0"/>
          <w:sz w:val="18"/>
          <w:szCs w:val="18"/>
          <w:lang w:val="en-RO" w:eastAsia="en-GB"/>
          <w14:ligatures w14:val="none"/>
        </w:rPr>
        <w:t>datastreamId:</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A31515"/>
          <w:kern w:val="0"/>
          <w:sz w:val="18"/>
          <w:szCs w:val="18"/>
          <w:lang w:val="en-RO" w:eastAsia="en-GB"/>
          <w14:ligatures w14:val="none"/>
        </w:rPr>
        <w:t>"bdb5cb8a-4496-4abd-8afc-e9396c1b1c27"</w:t>
      </w:r>
      <w:r w:rsidRPr="00D0709D">
        <w:rPr>
          <w:rFonts w:ascii="Menlo" w:eastAsia="Times New Roman" w:hAnsi="Menlo" w:cs="Menlo"/>
          <w:color w:val="3B3B3B"/>
          <w:kern w:val="0"/>
          <w:sz w:val="18"/>
          <w:szCs w:val="18"/>
          <w:lang w:val="en-RO" w:eastAsia="en-GB"/>
          <w14:ligatures w14:val="none"/>
        </w:rPr>
        <w:t>,</w:t>
      </w:r>
    </w:p>
    <w:p w14:paraId="65A87620"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1080"/>
          <w:kern w:val="0"/>
          <w:sz w:val="18"/>
          <w:szCs w:val="18"/>
          <w:lang w:val="en-RO" w:eastAsia="en-GB"/>
          <w14:ligatures w14:val="none"/>
        </w:rPr>
        <w:t>propertyToken:</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A31515"/>
          <w:kern w:val="0"/>
          <w:sz w:val="18"/>
          <w:szCs w:val="18"/>
          <w:lang w:val="en-RO" w:eastAsia="en-GB"/>
          <w14:ligatures w14:val="none"/>
        </w:rPr>
        <w:t>""</w:t>
      </w:r>
      <w:r w:rsidRPr="00D0709D">
        <w:rPr>
          <w:rFonts w:ascii="Menlo" w:eastAsia="Times New Roman" w:hAnsi="Menlo" w:cs="Menlo"/>
          <w:color w:val="3B3B3B"/>
          <w:kern w:val="0"/>
          <w:sz w:val="18"/>
          <w:szCs w:val="18"/>
          <w:lang w:val="en-RO" w:eastAsia="en-GB"/>
          <w14:ligatures w14:val="none"/>
        </w:rPr>
        <w:t>,</w:t>
      </w:r>
    </w:p>
    <w:p w14:paraId="0AC88604"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1080"/>
          <w:kern w:val="0"/>
          <w:sz w:val="18"/>
          <w:szCs w:val="18"/>
          <w:lang w:val="en-RO" w:eastAsia="en-GB"/>
          <w14:ligatures w14:val="none"/>
        </w:rPr>
        <w:t>oddEnabled:</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00FF"/>
          <w:kern w:val="0"/>
          <w:sz w:val="18"/>
          <w:szCs w:val="18"/>
          <w:lang w:val="en-RO" w:eastAsia="en-GB"/>
          <w14:ligatures w14:val="none"/>
        </w:rPr>
        <w:t>true</w:t>
      </w:r>
      <w:r w:rsidRPr="00D0709D">
        <w:rPr>
          <w:rFonts w:ascii="Menlo" w:eastAsia="Times New Roman" w:hAnsi="Menlo" w:cs="Menlo"/>
          <w:color w:val="3B3B3B"/>
          <w:kern w:val="0"/>
          <w:sz w:val="18"/>
          <w:szCs w:val="18"/>
          <w:lang w:val="en-RO" w:eastAsia="en-GB"/>
          <w14:ligatures w14:val="none"/>
        </w:rPr>
        <w:t>,</w:t>
      </w:r>
    </w:p>
    <w:p w14:paraId="49C9F981"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001080"/>
          <w:kern w:val="0"/>
          <w:sz w:val="18"/>
          <w:szCs w:val="18"/>
          <w:lang w:val="en-RO" w:eastAsia="en-GB"/>
          <w14:ligatures w14:val="none"/>
        </w:rPr>
        <w:t>edgeDomain:</w:t>
      </w:r>
      <w:r w:rsidRPr="00D0709D">
        <w:rPr>
          <w:rFonts w:ascii="Menlo" w:eastAsia="Times New Roman" w:hAnsi="Menlo" w:cs="Menlo"/>
          <w:color w:val="3B3B3B"/>
          <w:kern w:val="0"/>
          <w:sz w:val="18"/>
          <w:szCs w:val="18"/>
          <w:lang w:val="en-RO" w:eastAsia="en-GB"/>
          <w14:ligatures w14:val="none"/>
        </w:rPr>
        <w:t xml:space="preserve"> </w:t>
      </w:r>
      <w:r w:rsidRPr="00D0709D">
        <w:rPr>
          <w:rFonts w:ascii="Menlo" w:eastAsia="Times New Roman" w:hAnsi="Menlo" w:cs="Menlo"/>
          <w:color w:val="A31515"/>
          <w:kern w:val="0"/>
          <w:sz w:val="18"/>
          <w:szCs w:val="18"/>
          <w:lang w:val="en-RO" w:eastAsia="en-GB"/>
          <w14:ligatures w14:val="none"/>
        </w:rPr>
        <w:t>"abc.adobelab2025.com"</w:t>
      </w:r>
      <w:r w:rsidRPr="00D0709D">
        <w:rPr>
          <w:rFonts w:ascii="Menlo" w:eastAsia="Times New Roman" w:hAnsi="Menlo" w:cs="Menlo"/>
          <w:color w:val="3B3B3B"/>
          <w:kern w:val="0"/>
          <w:sz w:val="18"/>
          <w:szCs w:val="18"/>
          <w:lang w:val="en-RO" w:eastAsia="en-GB"/>
          <w14:ligatures w14:val="none"/>
        </w:rPr>
        <w:t>,</w:t>
      </w:r>
    </w:p>
    <w:p w14:paraId="6475B097"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val="en-RO" w:eastAsia="en-GB"/>
          <w14:ligatures w14:val="none"/>
        </w:rPr>
      </w:pPr>
      <w:r w:rsidRPr="00D0709D">
        <w:rPr>
          <w:rFonts w:ascii="Menlo" w:eastAsia="Times New Roman" w:hAnsi="Menlo" w:cs="Menlo"/>
          <w:color w:val="3B3B3B"/>
          <w:kern w:val="0"/>
          <w:sz w:val="18"/>
          <w:szCs w:val="18"/>
          <w:lang w:val="en-RO" w:eastAsia="en-GB"/>
          <w14:ligatures w14:val="none"/>
        </w:rPr>
        <w:t xml:space="preserve">    });</w:t>
      </w:r>
    </w:p>
    <w:p w14:paraId="125B3E3E" w14:textId="77777777" w:rsidR="00CD55B0" w:rsidRDefault="00CD55B0" w:rsidP="00CD55B0">
      <w:pPr>
        <w:shd w:val="clear" w:color="auto" w:fill="FFFFFF" w:themeFill="background1"/>
        <w:spacing w:line="270" w:lineRule="atLeast"/>
        <w:ind w:left="720"/>
        <w:rPr>
          <w:rFonts w:ascii="Menlo" w:eastAsia="Times New Roman" w:hAnsi="Menlo" w:cs="Menlo"/>
          <w:color w:val="3B3B3B"/>
          <w:sz w:val="18"/>
          <w:szCs w:val="18"/>
          <w:lang w:eastAsia="en-GB"/>
        </w:rPr>
      </w:pPr>
    </w:p>
    <w:p w14:paraId="516F8858" w14:textId="77777777" w:rsidR="00CD55B0" w:rsidRDefault="00CD55B0" w:rsidP="00CD55B0">
      <w:pPr>
        <w:spacing w:line="259" w:lineRule="auto"/>
        <w:jc w:val="both"/>
        <w:rPr>
          <w:b/>
          <w:bCs/>
          <w:lang w:val="en-GB"/>
        </w:rPr>
      </w:pPr>
    </w:p>
    <w:p w14:paraId="3ECE7E2C" w14:textId="77777777" w:rsidR="00CD55B0" w:rsidRPr="00373F8B" w:rsidRDefault="00CD55B0" w:rsidP="00CD55B0">
      <w:pPr>
        <w:spacing w:line="259" w:lineRule="auto"/>
        <w:jc w:val="both"/>
        <w:rPr>
          <w:lang w:val="en-GB"/>
        </w:rPr>
      </w:pPr>
      <w:r w:rsidRPr="00373F8B">
        <w:rPr>
          <w:b/>
          <w:bCs/>
          <w:lang w:val="en-GB"/>
        </w:rPr>
        <w:t xml:space="preserve">Step </w:t>
      </w:r>
      <w:r>
        <w:rPr>
          <w:b/>
          <w:bCs/>
          <w:lang w:val="en-GB"/>
        </w:rPr>
        <w:t>2</w:t>
      </w:r>
      <w:r w:rsidRPr="00373F8B">
        <w:rPr>
          <w:b/>
          <w:bCs/>
          <w:lang w:val="en-GB"/>
        </w:rPr>
        <w:t xml:space="preserve">: </w:t>
      </w:r>
      <w:proofErr w:type="spellStart"/>
      <w:r w:rsidRPr="00373F8B">
        <w:rPr>
          <w:b/>
          <w:bCs/>
          <w:lang w:val="en-GB"/>
        </w:rPr>
        <w:t>orgId</w:t>
      </w:r>
      <w:proofErr w:type="spellEnd"/>
      <w:r w:rsidRPr="00373F8B">
        <w:rPr>
          <w:lang w:val="en-GB"/>
        </w:rPr>
        <w:t xml:space="preserve">: it represents the IMS Organization Id. </w:t>
      </w:r>
    </w:p>
    <w:p w14:paraId="12CB2E89" w14:textId="77777777" w:rsidR="00CD55B0" w:rsidRDefault="00CD55B0" w:rsidP="00CD55B0">
      <w:pPr>
        <w:spacing w:line="259" w:lineRule="auto"/>
        <w:jc w:val="both"/>
        <w:rPr>
          <w:lang w:val="en-GB"/>
        </w:rPr>
      </w:pPr>
    </w:p>
    <w:p w14:paraId="17C4FB5D" w14:textId="027E8731" w:rsidR="00CD55B0" w:rsidRPr="00373F8B" w:rsidRDefault="00CD55B0" w:rsidP="00CD55B0">
      <w:pPr>
        <w:spacing w:line="259" w:lineRule="auto"/>
        <w:jc w:val="both"/>
        <w:rPr>
          <w:lang w:val="en-GB"/>
        </w:rPr>
      </w:pPr>
      <w:r w:rsidRPr="00373F8B">
        <w:rPr>
          <w:lang w:val="en-GB"/>
        </w:rPr>
        <w:t xml:space="preserve">To retrieve the </w:t>
      </w:r>
      <w:r>
        <w:rPr>
          <w:lang w:val="en-GB"/>
        </w:rPr>
        <w:t>IMS O</w:t>
      </w:r>
      <w:r w:rsidRPr="00373F8B">
        <w:rPr>
          <w:lang w:val="en-GB"/>
        </w:rPr>
        <w:t>rg</w:t>
      </w:r>
      <w:r>
        <w:rPr>
          <w:lang w:val="en-GB"/>
        </w:rPr>
        <w:t xml:space="preserve">anisation </w:t>
      </w:r>
      <w:proofErr w:type="gramStart"/>
      <w:r w:rsidRPr="00373F8B">
        <w:rPr>
          <w:lang w:val="en-GB"/>
        </w:rPr>
        <w:t>Id</w:t>
      </w:r>
      <w:proofErr w:type="gramEnd"/>
      <w:r w:rsidRPr="00373F8B">
        <w:rPr>
          <w:lang w:val="en-GB"/>
        </w:rPr>
        <w:t xml:space="preserve"> you need to navigate to the Adobe Target – </w:t>
      </w:r>
      <w:r w:rsidRPr="00D10D5F">
        <w:rPr>
          <w:b/>
          <w:bCs/>
          <w:lang w:val="en-GB"/>
        </w:rPr>
        <w:t>Administration / Implementation</w:t>
      </w:r>
      <w:r>
        <w:rPr>
          <w:lang w:val="en-GB"/>
        </w:rPr>
        <w:t xml:space="preserve"> </w:t>
      </w:r>
      <w:r w:rsidRPr="00373F8B">
        <w:rPr>
          <w:lang w:val="en-GB"/>
        </w:rPr>
        <w:t>section</w:t>
      </w:r>
      <w:r>
        <w:rPr>
          <w:lang w:val="en-GB"/>
        </w:rPr>
        <w:t xml:space="preserve">, </w:t>
      </w:r>
      <w:r w:rsidRPr="008227D8">
        <w:rPr>
          <w:b/>
          <w:bCs/>
          <w:lang w:val="en-GB"/>
        </w:rPr>
        <w:t>Account details</w:t>
      </w:r>
      <w:r w:rsidR="005548F4">
        <w:rPr>
          <w:b/>
          <w:bCs/>
          <w:lang w:val="en-GB"/>
        </w:rPr>
        <w:t xml:space="preserve">, </w:t>
      </w:r>
      <w:r w:rsidR="009A2412">
        <w:rPr>
          <w:lang w:val="en-GB"/>
        </w:rPr>
        <w:t>select</w:t>
      </w:r>
      <w:r w:rsidR="005548F4">
        <w:rPr>
          <w:lang w:val="en-GB"/>
        </w:rPr>
        <w:t xml:space="preserve"> and copy</w:t>
      </w:r>
      <w:r w:rsidR="009A2412">
        <w:rPr>
          <w:lang w:val="en-GB"/>
        </w:rPr>
        <w:t xml:space="preserve"> the </w:t>
      </w:r>
      <w:r w:rsidR="00304CCE">
        <w:rPr>
          <w:lang w:val="en-GB"/>
        </w:rPr>
        <w:t xml:space="preserve">value </w:t>
      </w:r>
      <w:r w:rsidR="00216014">
        <w:rPr>
          <w:lang w:val="en-GB"/>
        </w:rPr>
        <w:t xml:space="preserve">for the org </w:t>
      </w:r>
      <w:r w:rsidR="005548F4">
        <w:rPr>
          <w:lang w:val="en-GB"/>
        </w:rPr>
        <w:t>Id</w:t>
      </w:r>
      <w:r>
        <w:rPr>
          <w:lang w:val="en-GB"/>
        </w:rPr>
        <w:t>:</w:t>
      </w:r>
      <w:r w:rsidRPr="00373F8B">
        <w:rPr>
          <w:lang w:val="en-GB"/>
        </w:rPr>
        <w:t xml:space="preserve"> </w:t>
      </w:r>
    </w:p>
    <w:p w14:paraId="7AEBDE19" w14:textId="77777777" w:rsidR="00CD55B0" w:rsidRDefault="00CD55B0" w:rsidP="00CD55B0">
      <w:pPr>
        <w:pStyle w:val="ListParagraph"/>
        <w:spacing w:line="259" w:lineRule="auto"/>
        <w:ind w:left="0"/>
        <w:jc w:val="both"/>
        <w:rPr>
          <w:lang w:val="en-GB"/>
        </w:rPr>
      </w:pPr>
      <w:r>
        <w:rPr>
          <w:noProof/>
          <w:lang w:val="en-GB"/>
        </w:rPr>
        <mc:AlternateContent>
          <mc:Choice Requires="wps">
            <w:drawing>
              <wp:anchor distT="0" distB="0" distL="114300" distR="114300" simplePos="0" relativeHeight="251658249" behindDoc="0" locked="0" layoutInCell="1" allowOverlap="1" wp14:anchorId="481601CD" wp14:editId="2D1D74D3">
                <wp:simplePos x="0" y="0"/>
                <wp:positionH relativeFrom="column">
                  <wp:posOffset>1778635</wp:posOffset>
                </wp:positionH>
                <wp:positionV relativeFrom="paragraph">
                  <wp:posOffset>946150</wp:posOffset>
                </wp:positionV>
                <wp:extent cx="2269067" cy="262467"/>
                <wp:effectExtent l="25400" t="25400" r="42545" b="42545"/>
                <wp:wrapNone/>
                <wp:docPr id="761154797" name="Rounded Rectangle 1"/>
                <wp:cNvGraphicFramePr/>
                <a:graphic xmlns:a="http://schemas.openxmlformats.org/drawingml/2006/main">
                  <a:graphicData uri="http://schemas.microsoft.com/office/word/2010/wordprocessingShape">
                    <wps:wsp>
                      <wps:cNvSpPr/>
                      <wps:spPr>
                        <a:xfrm>
                          <a:off x="0" y="0"/>
                          <a:ext cx="2269067" cy="262467"/>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F1A0E23">
              <v:roundrect id="Rounded Rectangle 1" style="position:absolute;margin-left:140.05pt;margin-top:74.5pt;width:178.65pt;height:20.65pt;z-index:25166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2DBBB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9uHQIAAHEEAAAOAAAAZHJzL2Uyb0RvYy54bWysVNuO2yAQfa/Uf0C8N74ol24UZ1V1larS&#10;qo328gEEQ4yKGQokTv6+A3acqN2nVf2AwTNz5pxhxqv7U6vJUTivwFS0mOSUCMOhVmZf0deXzafP&#10;lPjATM00GFHRs/D0fv3xw6qzS1FCA7oWjiCI8cvOVrQJwS6zzPNGtMxPwAqDRgmuZQGPbp/VjnWI&#10;3uqszPN51oGrrQMuvMevD72RrhO+lIKHn1J6EYiuKHILaXVp3cU1W6/Ycu+YbRQfaLB3sGiZMph0&#10;hHpggZGDU/9AtYo78CDDhEObgZSKi6QB1RT5X2qeG2ZF0oLF8XYsk/9/sPzH8dluHZahs37pcRtV&#10;nKRr4xv5kVMq1nksljgFwvFjWc7v8vmCEo62cl5OcY8w2TXaOh++CWhJ3FTUwcHUT3gjqVDs+OhD&#10;73/xixkNbJTW6Va0IV1FZ4tilqcID1rV0Rr9vNvvvmpHjgwvdrPJ8Rmy37ghF22Q0lVa2oWzFhFD&#10;mychiaqjmD5D7DoxwjLOhQnzATd5xzCJFMbA4q1AHYohaPCNYSJ14xg4aOKDjr4lcWawSS+NifTH&#10;oJQYTBjjW2XAvZW8/jUm7/0vBehlxwrsoD5vHfGWbxRezSPzYcsc9j0m73AWKup/H5gTlOjvBpvt&#10;rphO4/Ckw3S2KPHgbi27WwszvAHUw0PPz8CXQwCp0m1f0w+0sK9T0wwzGAfn9py8rn+K9R8AAAD/&#10;/wMAUEsDBBQABgAIAAAAIQCvQRkq5AAAABABAAAPAAAAZHJzL2Rvd25yZXYueG1sTE/JTsMwEL0j&#10;9R+sqcSN2l3UJY1ToVIOFVwoSL06yZBEjcchdtLQr2c4wWWkmffmLfFusLXosfWVIw3TiQKBlLm8&#10;okLDx/vzwxqED4ZyUztCDd/oYZeM7mIT5e5Kb9ifQiFYhHxkNJQhNJGUPivRGj9xDRJjn661JvDa&#10;FjJvzZXFbS1nSi2lNRWxQ2ka3JeYXU6d1dBdjrdVWn29nvvbXio6q+PL4aD1/Xh42vJ43IIIOIS/&#10;D/jtwPkh4WCp6yj3otYwW6spUxlYbLgZM5bz1QJEypeNmoNMYvm/SPIDAAD//wMAUEsBAi0AFAAG&#10;AAgAAAAhALaDOJL+AAAA4QEAABMAAAAAAAAAAAAAAAAAAAAAAFtDb250ZW50X1R5cGVzXS54bWxQ&#10;SwECLQAUAAYACAAAACEAOP0h/9YAAACUAQAACwAAAAAAAAAAAAAAAAAvAQAAX3JlbHMvLnJlbHNQ&#10;SwECLQAUAAYACAAAACEA/Hx/bh0CAABxBAAADgAAAAAAAAAAAAAAAAAuAgAAZHJzL2Uyb0RvYy54&#10;bWxQSwECLQAUAAYACAAAACEAr0EZKuQAAAAQAQAADwAAAAAAAAAAAAAAAAB3BAAAZHJzL2Rvd25y&#10;ZXYueG1sUEsFBgAAAAAEAAQA8wAAAIgFAAAAAA==&#10;">
                <v:stroke joinstyle="miter"/>
              </v:roundrect>
            </w:pict>
          </mc:Fallback>
        </mc:AlternateContent>
      </w:r>
      <w:r w:rsidRPr="00237502">
        <w:rPr>
          <w:noProof/>
          <w:lang w:val="en-GB"/>
        </w:rPr>
        <w:drawing>
          <wp:inline distT="0" distB="0" distL="0" distR="0" wp14:anchorId="0754F07B" wp14:editId="4ECB21BA">
            <wp:extent cx="5461000" cy="2161167"/>
            <wp:effectExtent l="25400" t="25400" r="88900" b="86995"/>
            <wp:docPr id="26622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3912" name="Picture 1" descr="A screenshot of a computer&#10;&#10;AI-generated content may be incorrect."/>
                    <pic:cNvPicPr/>
                  </pic:nvPicPr>
                  <pic:blipFill>
                    <a:blip r:embed="rId54"/>
                    <a:stretch>
                      <a:fillRect/>
                    </a:stretch>
                  </pic:blipFill>
                  <pic:spPr>
                    <a:xfrm>
                      <a:off x="0" y="0"/>
                      <a:ext cx="5468999" cy="2164332"/>
                    </a:xfrm>
                    <a:prstGeom prst="rect">
                      <a:avLst/>
                    </a:prstGeom>
                    <a:effectLst>
                      <a:outerShdw blurRad="50800" dist="38100" dir="2700000" algn="tl" rotWithShape="0">
                        <a:prstClr val="black">
                          <a:alpha val="40000"/>
                        </a:prstClr>
                      </a:outerShdw>
                    </a:effectLst>
                  </pic:spPr>
                </pic:pic>
              </a:graphicData>
            </a:graphic>
          </wp:inline>
        </w:drawing>
      </w:r>
    </w:p>
    <w:p w14:paraId="45B45194" w14:textId="7E9D9E24" w:rsidR="00CD55B0" w:rsidRPr="006058D6" w:rsidRDefault="00CD55B0" w:rsidP="00CD55B0">
      <w:pPr>
        <w:spacing w:line="259" w:lineRule="auto"/>
        <w:jc w:val="both"/>
        <w:rPr>
          <w:b/>
          <w:bCs/>
          <w:lang w:val="en-GB"/>
        </w:rPr>
      </w:pPr>
      <w:r w:rsidRPr="006058D6">
        <w:rPr>
          <w:b/>
          <w:bCs/>
          <w:lang w:val="en-GB"/>
        </w:rPr>
        <w:lastRenderedPageBreak/>
        <w:t xml:space="preserve">The copied value should be set as the value for the </w:t>
      </w:r>
      <w:proofErr w:type="spellStart"/>
      <w:r w:rsidRPr="006058D6">
        <w:rPr>
          <w:b/>
          <w:bCs/>
          <w:lang w:val="en-GB"/>
        </w:rPr>
        <w:t>orgId</w:t>
      </w:r>
      <w:proofErr w:type="spellEnd"/>
      <w:r w:rsidRPr="006058D6">
        <w:rPr>
          <w:b/>
          <w:bCs/>
          <w:lang w:val="en-GB"/>
        </w:rPr>
        <w:t xml:space="preserve"> parameter in the previous code snippet.</w:t>
      </w:r>
      <w:r w:rsidR="00945549">
        <w:rPr>
          <w:b/>
          <w:bCs/>
          <w:lang w:val="en-GB"/>
        </w:rPr>
        <w:t xml:space="preserve"> In the case of the lab</w:t>
      </w:r>
      <w:r w:rsidR="005548F4">
        <w:rPr>
          <w:b/>
          <w:bCs/>
          <w:lang w:val="en-GB"/>
        </w:rPr>
        <w:t xml:space="preserve"> </w:t>
      </w:r>
      <w:r w:rsidR="00A725E1">
        <w:rPr>
          <w:b/>
          <w:bCs/>
          <w:lang w:val="en-GB"/>
        </w:rPr>
        <w:t xml:space="preserve">exercise </w:t>
      </w:r>
      <w:r w:rsidR="00945549">
        <w:rPr>
          <w:b/>
          <w:bCs/>
          <w:lang w:val="en-GB"/>
        </w:rPr>
        <w:t xml:space="preserve">the </w:t>
      </w:r>
      <w:proofErr w:type="spellStart"/>
      <w:r w:rsidR="00945549">
        <w:rPr>
          <w:b/>
          <w:bCs/>
          <w:lang w:val="en-GB"/>
        </w:rPr>
        <w:t>orgId</w:t>
      </w:r>
      <w:proofErr w:type="spellEnd"/>
      <w:r w:rsidR="00945549">
        <w:rPr>
          <w:b/>
          <w:bCs/>
          <w:lang w:val="en-GB"/>
        </w:rPr>
        <w:t xml:space="preserve"> is: </w:t>
      </w:r>
      <w:r w:rsidR="00945549">
        <w:rPr>
          <w:rFonts w:ascii="Source Sans Pro" w:hAnsi="Source Sans Pro"/>
          <w:color w:val="222222"/>
          <w:sz w:val="21"/>
          <w:szCs w:val="21"/>
          <w:shd w:val="clear" w:color="auto" w:fill="FFFFFF"/>
        </w:rPr>
        <w:t>82C94E025B2385B40A495E2C@AdobeOrg</w:t>
      </w:r>
    </w:p>
    <w:p w14:paraId="31AA7535" w14:textId="77777777" w:rsidR="00CD55B0" w:rsidRDefault="00CD55B0" w:rsidP="00CD55B0">
      <w:pPr>
        <w:rPr>
          <w:b/>
          <w:bCs/>
          <w:lang w:val="en-GB"/>
        </w:rPr>
      </w:pPr>
    </w:p>
    <w:p w14:paraId="735F2EF1" w14:textId="613DC458" w:rsidR="00CD55B0" w:rsidRPr="006058D6" w:rsidRDefault="00CD55B0" w:rsidP="00CD55B0">
      <w:pPr>
        <w:rPr>
          <w:b/>
          <w:bCs/>
          <w:lang w:val="en-GB"/>
        </w:rPr>
      </w:pPr>
      <w:r>
        <w:rPr>
          <w:b/>
          <w:bCs/>
          <w:lang w:val="en-GB"/>
        </w:rPr>
        <w:t xml:space="preserve">Step 3: </w:t>
      </w:r>
      <w:proofErr w:type="spellStart"/>
      <w:r w:rsidRPr="00373F8B">
        <w:rPr>
          <w:b/>
          <w:bCs/>
          <w:lang w:val="en-GB"/>
        </w:rPr>
        <w:t>datastreamId</w:t>
      </w:r>
      <w:proofErr w:type="spellEnd"/>
      <w:r w:rsidRPr="00373F8B">
        <w:rPr>
          <w:lang w:val="en-GB"/>
        </w:rPr>
        <w:t xml:space="preserve">: the </w:t>
      </w:r>
      <w:proofErr w:type="spellStart"/>
      <w:r w:rsidRPr="00373F8B">
        <w:rPr>
          <w:lang w:val="en-GB"/>
        </w:rPr>
        <w:t>datastreamId</w:t>
      </w:r>
      <w:proofErr w:type="spellEnd"/>
      <w:r w:rsidRPr="00373F8B">
        <w:rPr>
          <w:lang w:val="en-GB"/>
        </w:rPr>
        <w:t xml:space="preserve"> from the Adobe Experience Platform – </w:t>
      </w:r>
      <w:hyperlink r:id="rId55" w:anchor="view-details">
        <w:proofErr w:type="spellStart"/>
        <w:r w:rsidRPr="00373F8B">
          <w:rPr>
            <w:rStyle w:val="Hyperlink"/>
            <w:lang w:val="en-GB"/>
          </w:rPr>
          <w:t>Datastream</w:t>
        </w:r>
        <w:proofErr w:type="spellEnd"/>
        <w:r w:rsidRPr="00373F8B">
          <w:rPr>
            <w:rStyle w:val="Hyperlink"/>
            <w:lang w:val="en-GB"/>
          </w:rPr>
          <w:t xml:space="preserve"> section.</w:t>
        </w:r>
      </w:hyperlink>
      <w:r w:rsidRPr="00373F8B">
        <w:rPr>
          <w:lang w:val="en-GB"/>
        </w:rPr>
        <w:t xml:space="preserve"> connected to Adobe Target (e.g.</w:t>
      </w:r>
      <w:r w:rsidRPr="00373F8B">
        <w:rPr>
          <w:i/>
          <w:iCs/>
          <w:lang w:val="en-GB"/>
        </w:rPr>
        <w:t xml:space="preserve"> </w:t>
      </w:r>
      <w:r w:rsidR="002F6E2A">
        <w:rPr>
          <w:rFonts w:ascii="Source Sans Pro" w:hAnsi="Source Sans Pro"/>
          <w:color w:val="4B4B4B"/>
          <w:sz w:val="21"/>
          <w:szCs w:val="21"/>
          <w:shd w:val="clear" w:color="auto" w:fill="F5F5F5"/>
        </w:rPr>
        <w:t>bdb5cb8a-4496-4abd-8afc-e9396c1b1c27</w:t>
      </w:r>
      <w:r w:rsidRPr="00373F8B">
        <w:rPr>
          <w:lang w:val="en-GB"/>
        </w:rPr>
        <w:t>).</w:t>
      </w:r>
    </w:p>
    <w:p w14:paraId="2598D8B3" w14:textId="77777777" w:rsidR="00CD55B0" w:rsidRDefault="00CD55B0" w:rsidP="00CD55B0">
      <w:pPr>
        <w:spacing w:line="259" w:lineRule="auto"/>
        <w:jc w:val="both"/>
        <w:rPr>
          <w:lang w:val="en-GB"/>
        </w:rPr>
      </w:pPr>
    </w:p>
    <w:p w14:paraId="73BE1C52" w14:textId="77777777" w:rsidR="00CD55B0" w:rsidRDefault="00CD55B0" w:rsidP="00CD55B0">
      <w:pPr>
        <w:spacing w:line="259" w:lineRule="auto"/>
        <w:jc w:val="both"/>
        <w:rPr>
          <w:lang w:val="en-GB"/>
        </w:rPr>
      </w:pPr>
      <w:r w:rsidRPr="6F959EEF">
        <w:rPr>
          <w:b/>
          <w:bCs/>
          <w:i/>
          <w:iCs/>
          <w:lang w:val="en-GB"/>
        </w:rPr>
        <w:t>Step 3.1:</w:t>
      </w:r>
      <w:r w:rsidRPr="6F959EEF">
        <w:rPr>
          <w:lang w:val="en-GB"/>
        </w:rPr>
        <w:t xml:space="preserve"> Navigate back to the </w:t>
      </w:r>
      <w:r w:rsidRPr="0025115C">
        <w:rPr>
          <w:b/>
          <w:bCs/>
          <w:lang w:val="en-GB"/>
        </w:rPr>
        <w:t>Adobe Experience Cloud Home</w:t>
      </w:r>
      <w:r w:rsidRPr="6F959EEF">
        <w:rPr>
          <w:lang w:val="en-GB"/>
        </w:rPr>
        <w:t xml:space="preserve"> page and select </w:t>
      </w:r>
      <w:r w:rsidRPr="000E7320">
        <w:rPr>
          <w:b/>
          <w:bCs/>
          <w:lang w:val="en-GB"/>
        </w:rPr>
        <w:t>Experience Platform</w:t>
      </w:r>
      <w:r w:rsidRPr="6F959EEF">
        <w:rPr>
          <w:lang w:val="en-GB"/>
        </w:rPr>
        <w:t xml:space="preserve"> solution from the </w:t>
      </w:r>
      <w:r w:rsidRPr="004F662C">
        <w:rPr>
          <w:b/>
          <w:bCs/>
          <w:lang w:val="en-GB"/>
        </w:rPr>
        <w:t>Quick Access</w:t>
      </w:r>
      <w:r w:rsidRPr="6F959EEF">
        <w:rPr>
          <w:lang w:val="en-GB"/>
        </w:rPr>
        <w:t xml:space="preserve"> panel:</w:t>
      </w:r>
    </w:p>
    <w:p w14:paraId="5F517910" w14:textId="77777777" w:rsidR="00CD55B0" w:rsidRDefault="00CD55B0" w:rsidP="00CD55B0">
      <w:pPr>
        <w:spacing w:line="259" w:lineRule="auto"/>
        <w:jc w:val="both"/>
        <w:rPr>
          <w:lang w:val="en-GB"/>
        </w:rPr>
      </w:pPr>
    </w:p>
    <w:p w14:paraId="539E3DA4" w14:textId="77777777" w:rsidR="00CD55B0" w:rsidRDefault="00CD55B0" w:rsidP="00CD55B0">
      <w:pPr>
        <w:spacing w:line="259" w:lineRule="auto"/>
        <w:ind w:left="720"/>
        <w:jc w:val="both"/>
        <w:rPr>
          <w:lang w:val="en-GB"/>
        </w:rPr>
      </w:pPr>
      <w:r>
        <w:rPr>
          <w:noProof/>
          <w:lang w:val="en-GB"/>
        </w:rPr>
        <mc:AlternateContent>
          <mc:Choice Requires="wps">
            <w:drawing>
              <wp:anchor distT="0" distB="0" distL="114300" distR="114300" simplePos="0" relativeHeight="251658250" behindDoc="0" locked="0" layoutInCell="1" allowOverlap="1" wp14:anchorId="1CA7B10D" wp14:editId="683FF6F1">
                <wp:simplePos x="0" y="0"/>
                <wp:positionH relativeFrom="column">
                  <wp:posOffset>595418</wp:posOffset>
                </wp:positionH>
                <wp:positionV relativeFrom="paragraph">
                  <wp:posOffset>871855</wp:posOffset>
                </wp:positionV>
                <wp:extent cx="1363134" cy="304800"/>
                <wp:effectExtent l="25400" t="25400" r="34290" b="38100"/>
                <wp:wrapNone/>
                <wp:docPr id="1830901866" name="Rounded Rectangle 1"/>
                <wp:cNvGraphicFramePr/>
                <a:graphic xmlns:a="http://schemas.openxmlformats.org/drawingml/2006/main">
                  <a:graphicData uri="http://schemas.microsoft.com/office/word/2010/wordprocessingShape">
                    <wps:wsp>
                      <wps:cNvSpPr/>
                      <wps:spPr>
                        <a:xfrm>
                          <a:off x="0" y="0"/>
                          <a:ext cx="1363134" cy="3048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8BB4A06">
              <v:roundrect id="Rounded Rectangle 1" style="position:absolute;margin-left:46.9pt;margin-top:68.65pt;width:107.35pt;height:24pt;z-index:251669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067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OlIAIAAHEEAAAOAAAAZHJzL2Uyb0RvYy54bWysVNtu2zAMfR+wfxD0vtjOrZ0RpxhWZBhQ&#10;bEG7fYAiS7EwWdQkJU7+fpTsOEHXp2F5UESRPOThxauHU6vJUTivwFS0mOSUCMOhVmZf0Z8/Nh/u&#10;KfGBmZppMKKiZ+Hpw/r9u1VnSzGFBnQtHEEQ48vOVrQJwZZZ5nkjWuYnYIVBpQTXsoCi22e1Yx2i&#10;tzqb5vky68DV1gEX3uPrY6+k64QvpeDhu5ReBKIrirmFdLp07uKZrVes3DtmG8WHNNg/ZNEyZTDo&#10;CPXIAiMHp/6CahV34EGGCYc2AykVF4kDsinyV2xeGmZF4oLF8XYsk/9/sPzb8cVuHZahs770eI0s&#10;TtK18R/zI6dUrPNYLHEKhONjMVvOitmcEo66WT6/z1M1s6u3dT58EdCSeKmog4Opn7EjqVDs+OQD&#10;hkX7i12MaGCjtE5d0YZ0FV3cFYs8eXjQqo7aaOfdfvdZO3Jk2NjNJsdf7CWi3ZihpA0+XqmlWzhr&#10;ETG0eRaSqBrJTPsIcerECMs4FyYsB9xkHd0kpjA6Fm856lAMToNtdBNpGkfHgRMfePQjiTuDQ3oZ&#10;TEx/dEqBwYTRv1UG3FvB619j8N7+UoCedqzADurz1hFv+UZha56YD1vmcO4xeIe7UFH/+8CcoER/&#10;NThsH4v5PC5PEuaLuykK7lazu9UwwxtAPjz0+Rn4dAggVer2NfyQFs51atuwg3FxbuVkdf1SrP8A&#10;AAD//wMAUEsDBBQABgAIAAAAIQCtI+ph5AAAAA8BAAAPAAAAZHJzL2Rvd25yZXYueG1sTI9BT8Mw&#10;DIXvSPyHyEjcWDKisdI1ndAYhwkuDKRd0yZrqzVOadKu7NdjTnCx5Gf7+XvZenItG20fGo8K5jMB&#10;zGLpTYOVgs+Pl7sEWIgajW49WgXfNsA6v77KdGr8Gd/tuI8VIxMMqVZQx9ilnIeytk6Hme8s0uzo&#10;e6cjtX3FTa/PZO5afi/EA3e6QfpQ685ualue9oNTMJx2l2XRfL0dxsuGCzyI3et2q9TtzfS8ovK0&#10;AhbtFP8u4DcD8UNOYIUf0ATWKniUhB9Jl0sJjBakSBbAClKShQSeZ/x/jvwHAAD//wMAUEsBAi0A&#10;FAAGAAgAAAAhALaDOJL+AAAA4QEAABMAAAAAAAAAAAAAAAAAAAAAAFtDb250ZW50X1R5cGVzXS54&#10;bWxQSwECLQAUAAYACAAAACEAOP0h/9YAAACUAQAACwAAAAAAAAAAAAAAAAAvAQAAX3JlbHMvLnJl&#10;bHNQSwECLQAUAAYACAAAACEAxMsjpSACAABxBAAADgAAAAAAAAAAAAAAAAAuAgAAZHJzL2Uyb0Rv&#10;Yy54bWxQSwECLQAUAAYACAAAACEArSPqYeQAAAAPAQAADwAAAAAAAAAAAAAAAAB6BAAAZHJzL2Rv&#10;d25yZXYueG1sUEsFBgAAAAAEAAQA8wAAAIsFAAAAAA==&#10;">
                <v:stroke joinstyle="miter"/>
              </v:roundrect>
            </w:pict>
          </mc:Fallback>
        </mc:AlternateContent>
      </w:r>
      <w:r w:rsidRPr="00373F8B">
        <w:rPr>
          <w:noProof/>
          <w:lang w:val="en-GB"/>
        </w:rPr>
        <w:drawing>
          <wp:inline distT="0" distB="0" distL="0" distR="0" wp14:anchorId="78F176BB" wp14:editId="6264D573">
            <wp:extent cx="2184400" cy="1622195"/>
            <wp:effectExtent l="25400" t="25400" r="88900" b="92710"/>
            <wp:docPr id="837952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2207" name="Picture 1" descr="A screenshot of a computer&#10;&#10;AI-generated content may be incorrect."/>
                    <pic:cNvPicPr/>
                  </pic:nvPicPr>
                  <pic:blipFill>
                    <a:blip r:embed="rId56"/>
                    <a:stretch>
                      <a:fillRect/>
                    </a:stretch>
                  </pic:blipFill>
                  <pic:spPr>
                    <a:xfrm>
                      <a:off x="0" y="0"/>
                      <a:ext cx="2210627" cy="1641672"/>
                    </a:xfrm>
                    <a:prstGeom prst="rect">
                      <a:avLst/>
                    </a:prstGeom>
                    <a:effectLst>
                      <a:outerShdw blurRad="50800" dist="38100" dir="2700000" algn="tl" rotWithShape="0">
                        <a:prstClr val="black">
                          <a:alpha val="40000"/>
                        </a:prstClr>
                      </a:outerShdw>
                    </a:effectLst>
                  </pic:spPr>
                </pic:pic>
              </a:graphicData>
            </a:graphic>
          </wp:inline>
        </w:drawing>
      </w:r>
    </w:p>
    <w:p w14:paraId="78AFACD1" w14:textId="77777777" w:rsidR="00CD55B0" w:rsidRDefault="00CD55B0" w:rsidP="00CD55B0">
      <w:pPr>
        <w:spacing w:line="259" w:lineRule="auto"/>
        <w:jc w:val="both"/>
        <w:rPr>
          <w:lang w:val="en-GB"/>
        </w:rPr>
      </w:pPr>
    </w:p>
    <w:p w14:paraId="0685D1E1" w14:textId="77777777" w:rsidR="00CD55B0" w:rsidRDefault="00CD55B0" w:rsidP="00CD55B0">
      <w:pPr>
        <w:spacing w:line="259" w:lineRule="auto"/>
        <w:jc w:val="both"/>
        <w:rPr>
          <w:lang w:val="en-GB"/>
        </w:rPr>
      </w:pPr>
      <w:r w:rsidRPr="6F959EEF">
        <w:rPr>
          <w:b/>
          <w:bCs/>
          <w:i/>
          <w:iCs/>
          <w:lang w:val="en-GB"/>
        </w:rPr>
        <w:t>Step 3.2:</w:t>
      </w:r>
      <w:r w:rsidRPr="6F959EEF">
        <w:rPr>
          <w:lang w:val="en-GB"/>
        </w:rPr>
        <w:t xml:space="preserve"> Select the </w:t>
      </w:r>
      <w:proofErr w:type="spellStart"/>
      <w:r w:rsidRPr="6F959EEF">
        <w:rPr>
          <w:b/>
          <w:bCs/>
          <w:lang w:val="en-GB"/>
        </w:rPr>
        <w:t>Datastreams</w:t>
      </w:r>
      <w:proofErr w:type="spellEnd"/>
      <w:r w:rsidRPr="6F959EEF">
        <w:rPr>
          <w:lang w:val="en-GB"/>
        </w:rPr>
        <w:t xml:space="preserve"> section from the left Panel and then, in the right </w:t>
      </w:r>
      <w:proofErr w:type="spellStart"/>
      <w:r w:rsidRPr="00E61FD0">
        <w:rPr>
          <w:b/>
          <w:bCs/>
          <w:lang w:val="en-GB"/>
        </w:rPr>
        <w:t>Datastreams</w:t>
      </w:r>
      <w:proofErr w:type="spellEnd"/>
      <w:r w:rsidRPr="6F959EEF">
        <w:rPr>
          <w:lang w:val="en-GB"/>
        </w:rPr>
        <w:t xml:space="preserve"> list click on the </w:t>
      </w:r>
      <w:r w:rsidRPr="00280D50">
        <w:rPr>
          <w:b/>
          <w:bCs/>
          <w:lang w:val="en-GB"/>
        </w:rPr>
        <w:t>“Copy to clipboard”</w:t>
      </w:r>
      <w:r w:rsidRPr="6F959EEF">
        <w:rPr>
          <w:lang w:val="en-GB"/>
        </w:rPr>
        <w:t xml:space="preserve"> button associated with the </w:t>
      </w:r>
      <w:proofErr w:type="spellStart"/>
      <w:r w:rsidRPr="6F959EEF">
        <w:rPr>
          <w:lang w:val="en-GB"/>
        </w:rPr>
        <w:t>datastream</w:t>
      </w:r>
      <w:proofErr w:type="spellEnd"/>
      <w:r w:rsidRPr="6F959EEF">
        <w:rPr>
          <w:lang w:val="en-GB"/>
        </w:rPr>
        <w:t xml:space="preserve"> we want to use, to copy its </w:t>
      </w:r>
      <w:proofErr w:type="spellStart"/>
      <w:r w:rsidRPr="00D83337">
        <w:rPr>
          <w:b/>
          <w:bCs/>
          <w:lang w:val="en-GB"/>
        </w:rPr>
        <w:t>datastreamId</w:t>
      </w:r>
      <w:proofErr w:type="spellEnd"/>
      <w:r w:rsidRPr="6F959EEF">
        <w:rPr>
          <w:lang w:val="en-GB"/>
        </w:rPr>
        <w:t>:</w:t>
      </w:r>
    </w:p>
    <w:p w14:paraId="56D15345" w14:textId="77777777" w:rsidR="00CD55B0" w:rsidRDefault="00CD55B0" w:rsidP="00CD55B0">
      <w:pPr>
        <w:spacing w:line="259" w:lineRule="auto"/>
        <w:jc w:val="both"/>
        <w:rPr>
          <w:lang w:val="en-GB"/>
        </w:rPr>
      </w:pPr>
    </w:p>
    <w:p w14:paraId="37745030" w14:textId="47707CE7" w:rsidR="00CD55B0" w:rsidRPr="00373F8B" w:rsidRDefault="006A3AED" w:rsidP="00CD55B0">
      <w:pPr>
        <w:spacing w:line="259" w:lineRule="auto"/>
        <w:jc w:val="both"/>
        <w:rPr>
          <w:lang w:val="en-GB"/>
        </w:rPr>
      </w:pPr>
      <w:r>
        <w:rPr>
          <w:noProof/>
          <w:lang w:val="en-GB"/>
        </w:rPr>
        <mc:AlternateContent>
          <mc:Choice Requires="wps">
            <w:drawing>
              <wp:anchor distT="0" distB="0" distL="114300" distR="114300" simplePos="0" relativeHeight="251658251" behindDoc="0" locked="0" layoutInCell="1" allowOverlap="1" wp14:anchorId="515D7DCF" wp14:editId="1325CAD7">
                <wp:simplePos x="0" y="0"/>
                <wp:positionH relativeFrom="column">
                  <wp:posOffset>27093</wp:posOffset>
                </wp:positionH>
                <wp:positionV relativeFrom="paragraph">
                  <wp:posOffset>2922905</wp:posOffset>
                </wp:positionV>
                <wp:extent cx="1362710" cy="304800"/>
                <wp:effectExtent l="25400" t="25400" r="34290" b="38100"/>
                <wp:wrapNone/>
                <wp:docPr id="2063101356" name="Rounded Rectangle 1"/>
                <wp:cNvGraphicFramePr/>
                <a:graphic xmlns:a="http://schemas.openxmlformats.org/drawingml/2006/main">
                  <a:graphicData uri="http://schemas.microsoft.com/office/word/2010/wordprocessingShape">
                    <wps:wsp>
                      <wps:cNvSpPr/>
                      <wps:spPr>
                        <a:xfrm>
                          <a:off x="0" y="0"/>
                          <a:ext cx="1362710" cy="3048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oundrect w14:anchorId="2EA6189E" id="Rounded Rectangle 1" o:spid="_x0000_s1026" style="position:absolute;margin-left:2.15pt;margin-top:230.15pt;width:107.3pt;height:2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ggrHwIAAHEEAAAOAAAAZHJzL2Uyb0RvYy54bWysVNuO2yAQfa/Uf0C8N7azuWytOKuqq1SV&#13;&#10;Vm20234AwRCjYoYCiZO/74AdJ9ruU9U8EIa5njMzXj2cWk2OwnkFpqLFJKdEGA61MvuK/vyx+XBP&#13;&#10;iQ/M1EyDERU9C08f1u/frTpbiik0oGvhCAYxvuxsRZsQbJllnjeiZX4CVhhUSnAtCyi6fVY71mH0&#13;&#10;VmfTPF9kHbjaOuDCe3x97JV0neJLKXj4LqUXgeiKYm0hnS6du3hm6xUr947ZRvGhDPYPVbRMGUw6&#13;&#10;hnpkgZGDU3+FahV34EGGCYc2AykVFwkDoinyV2heGmZFwoLkeDvS5P9fWP7t+GK3DmnorC89XiOK&#13;&#10;k3Rt/Mf6yCmRdR7JEqdAOD4Wd4vpskBOOeru8tl9ntjMrt7W+fBFQEvipaIODqZ+xo4kotjxyQdM&#13;&#10;i/YXu5jRwEZpnbqiDekqOl8W8zx5eNCqjtpo591+91k7cmTY2M0mx1/sJUa7MUNJG3y8Qku3cNYi&#13;&#10;xtDmWUiiagQz7TPEqRNjWMa5MGExxE3W0U1iCaNj8ZajDsXgNNhGN5GmcXQcMPEBRz+SuDNI6GUw&#13;&#10;sfzRKSUGE0b/VhlwbyWvf43Je/sLAT3syMAO6vPWEW/5RmFrnpgPW+Zw7jF5h7tQUf/7wJygRH81&#13;&#10;OGwfi9ksLk8SZvPlFAV3q9ndapjhDSAeHvr6DHw6BJAqdfuafigL5zq1bdjBuDi3crK6finWfwAA&#13;&#10;AP//AwBQSwMEFAAGAAgAAAAhAOvEhcPiAAAADgEAAA8AAABkcnMvZG93bnJldi54bWxMT0tPwkAQ&#13;&#10;vpv4HzZj4k12AcVauiUG8UD0IpBw3bZj29Cdrd1tqfx6x5Ne5pFv5nskq9E2YsDO1440TCcKBFLu&#13;&#10;ippKDYf9610EwgdDhWkcoYZv9LBKr68SExfuTB847EIpmIR8bDRUIbSxlD6v0Bo/cS0SY5+usybw&#13;&#10;2pWy6MyZyW0jZ0otpDU1sUJlWlxXmJ92vdXQn7aXx6z+ej8Ol7VUdFTbt81G69ub8WXJ5XkJIuAY&#13;&#10;/j7gNwP7h5SNZa6nwotGw/2cD7ktFA+Mz6bRE4hMw4OK5iDTRP6Pkf4AAAD//wMAUEsBAi0AFAAG&#13;&#10;AAgAAAAhALaDOJL+AAAA4QEAABMAAAAAAAAAAAAAAAAAAAAAAFtDb250ZW50X1R5cGVzXS54bWxQ&#13;&#10;SwECLQAUAAYACAAAACEAOP0h/9YAAACUAQAACwAAAAAAAAAAAAAAAAAvAQAAX3JlbHMvLnJlbHNQ&#13;&#10;SwECLQAUAAYACAAAACEAfdIIKx8CAABxBAAADgAAAAAAAAAAAAAAAAAuAgAAZHJzL2Uyb0RvYy54&#13;&#10;bWxQSwECLQAUAAYACAAAACEA68SFw+IAAAAOAQAADwAAAAAAAAAAAAAAAAB5BAAAZHJzL2Rvd25y&#13;&#10;ZXYueG1sUEsFBgAAAAAEAAQA8wAAAIgFAAAAAA==&#13;&#10;" filled="f" strokecolor="red" strokeweight="4.5pt">
                <v:stroke joinstyle="miter"/>
              </v:roundrect>
            </w:pict>
          </mc:Fallback>
        </mc:AlternateContent>
      </w:r>
      <w:r>
        <w:rPr>
          <w:noProof/>
          <w:lang w:val="en-GB"/>
        </w:rPr>
        <mc:AlternateContent>
          <mc:Choice Requires="wps">
            <w:drawing>
              <wp:anchor distT="0" distB="0" distL="114300" distR="114300" simplePos="0" relativeHeight="251658252" behindDoc="0" locked="0" layoutInCell="1" allowOverlap="1" wp14:anchorId="29130A6F" wp14:editId="2172E59C">
                <wp:simplePos x="0" y="0"/>
                <wp:positionH relativeFrom="column">
                  <wp:posOffset>4402455</wp:posOffset>
                </wp:positionH>
                <wp:positionV relativeFrom="paragraph">
                  <wp:posOffset>1278890</wp:posOffset>
                </wp:positionV>
                <wp:extent cx="287655" cy="304800"/>
                <wp:effectExtent l="25400" t="25400" r="42545" b="38100"/>
                <wp:wrapNone/>
                <wp:docPr id="152244356" name="Rounded Rectangle 1"/>
                <wp:cNvGraphicFramePr/>
                <a:graphic xmlns:a="http://schemas.openxmlformats.org/drawingml/2006/main">
                  <a:graphicData uri="http://schemas.microsoft.com/office/word/2010/wordprocessingShape">
                    <wps:wsp>
                      <wps:cNvSpPr/>
                      <wps:spPr>
                        <a:xfrm>
                          <a:off x="0" y="0"/>
                          <a:ext cx="287655" cy="3048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2676E6B8">
              <v:roundrect id="Rounded Rectangle 1" style="position:absolute;margin-left:346.65pt;margin-top:100.7pt;width:22.65pt;height:24pt;z-index:251671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439B4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a8HgIAAHAEAAAOAAAAZHJzL2Uyb0RvYy54bWysVNuO0zAQfUfiHyy/0ySlN6KmK8SqCGkF&#10;1S58gOvYjYXjMbbbtH/P2EnTCvYJ0QfX45k5M2cuWT+cW01OwnkFpqLFJKdEGA61MoeK/vi+fbei&#10;xAdmaqbBiIpehKcPm7dv1p0txRQa0LVwBEGMLztb0SYEW2aZ541omZ+AFQaVElzLAorukNWOdYje&#10;6mya54usA1dbB1x4j6+PvZJuEr6UgodvUnoRiK4o5hbS6dK5j2e2WbPy4JhtFB/SYP+QRcuUwaAj&#10;1CMLjByd+guqVdyBBxkmHNoMpFRcJA7Ipsj/YPPSMCsSFyyOt2OZ/P+D5V9PL3bnsAyd9aXHa2Rx&#10;lq6N/5gfOadiXcZiiXMgHB+nq+ViPqeEo+p9PlvlqZjZzdk6Hz4LaEm8VNTB0dTP2JBUJ3Z68gGj&#10;ov3VLgY0sFVap6ZoQ7qKzpfFPE8eHrSqozbaeXfYf9KOnBj2dbvN8RdbiWh3Zihpg483ZukWLlpE&#10;DG2ehSSqjlz6CHHoxAjLOBcmLAbcZB3dJKYwOhavOepQDE6DbXQTaRhHx4ETH3j0E4krgzN6nUtM&#10;f3RKgcGE0b9VBtxrweufY/De/lqAnnaswB7qy84Rb/lWYWuemA875nDsMXiHq1BR/+vInKBEfzE4&#10;ax+K2SzuThJm8+UUBXev2d9rmOENIB8e+vwMfDwGkCp1+xZ+SAvHOrVtWMG4N/dysrp9KDa/AQAA&#10;//8DAFBLAwQUAAYACAAAACEAaZ6FY+UAAAAQAQAADwAAAGRycy9kb3ducmV2LnhtbExPPU/DMBDd&#10;kfgP1iGxUbtNlLZpnAqVMlSwUJC6OrFJosbnEDtp6K/nmGA56e69ex/ZdrItG03vG4cS5jMBzGDp&#10;dIOVhI/354cVMB8UatU6NBK+jYdtfnuTqVS7C76Z8RgqRiLoUyWhDqFLOfdlbazyM9cZJOzT9VYF&#10;WvuK615dSNy2fCFEwq1qkBxq1ZldbcrzcbAShvPhuiyar9fTeN1xgSdxeNnvpby/m542NB43wIKZ&#10;wt8H/Hag/JBTsMINqD1rJSTrKCKqhIWYx8CIsYxWCbCCLvE6Bp5n/H+R/AcAAP//AwBQSwECLQAU&#10;AAYACAAAACEAtoM4kv4AAADhAQAAEwAAAAAAAAAAAAAAAAAAAAAAW0NvbnRlbnRfVHlwZXNdLnht&#10;bFBLAQItABQABgAIAAAAIQA4/SH/1gAAAJQBAAALAAAAAAAAAAAAAAAAAC8BAABfcmVscy8ucmVs&#10;c1BLAQItABQABgAIAAAAIQARCBa8HgIAAHAEAAAOAAAAAAAAAAAAAAAAAC4CAABkcnMvZTJvRG9j&#10;LnhtbFBLAQItABQABgAIAAAAIQBpnoVj5QAAABABAAAPAAAAAAAAAAAAAAAAAHgEAABkcnMvZG93&#10;bnJldi54bWxQSwUGAAAAAAQABADzAAAAigUAAAAA&#10;">
                <v:stroke joinstyle="miter"/>
              </v:roundrect>
            </w:pict>
          </mc:Fallback>
        </mc:AlternateContent>
      </w:r>
      <w:r w:rsidR="005C2498" w:rsidRPr="005C2498">
        <w:rPr>
          <w:lang w:val="en-GB"/>
        </w:rPr>
        <w:drawing>
          <wp:inline distT="0" distB="0" distL="0" distR="0" wp14:anchorId="4174876E" wp14:editId="6139171F">
            <wp:extent cx="4674734" cy="3191933"/>
            <wp:effectExtent l="25400" t="25400" r="88265" b="85090"/>
            <wp:docPr id="360523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3760" name="Picture 1" descr="A screenshot of a computer&#10;&#10;AI-generated content may be incorrect."/>
                    <pic:cNvPicPr/>
                  </pic:nvPicPr>
                  <pic:blipFill>
                    <a:blip r:embed="rId57"/>
                    <a:stretch>
                      <a:fillRect/>
                    </a:stretch>
                  </pic:blipFill>
                  <pic:spPr>
                    <a:xfrm>
                      <a:off x="0" y="0"/>
                      <a:ext cx="4719476" cy="3222483"/>
                    </a:xfrm>
                    <a:prstGeom prst="rect">
                      <a:avLst/>
                    </a:prstGeom>
                    <a:effectLst>
                      <a:outerShdw blurRad="50800" dist="38100" dir="2700000" algn="tl" rotWithShape="0">
                        <a:prstClr val="black">
                          <a:alpha val="40000"/>
                        </a:prstClr>
                      </a:outerShdw>
                    </a:effectLst>
                  </pic:spPr>
                </pic:pic>
              </a:graphicData>
            </a:graphic>
          </wp:inline>
        </w:drawing>
      </w:r>
    </w:p>
    <w:p w14:paraId="04351E47" w14:textId="6FF33EBD" w:rsidR="00CD55B0" w:rsidRPr="006058D6" w:rsidRDefault="00CD55B0" w:rsidP="00CD55B0">
      <w:pPr>
        <w:spacing w:line="259" w:lineRule="auto"/>
        <w:jc w:val="both"/>
        <w:rPr>
          <w:b/>
          <w:bCs/>
          <w:lang w:val="en-GB"/>
        </w:rPr>
      </w:pPr>
      <w:r w:rsidRPr="006058D6">
        <w:rPr>
          <w:b/>
          <w:bCs/>
          <w:lang w:val="en-GB"/>
        </w:rPr>
        <w:t xml:space="preserve">The copied value should be set as the value for the </w:t>
      </w:r>
      <w:proofErr w:type="spellStart"/>
      <w:r w:rsidRPr="006058D6">
        <w:rPr>
          <w:b/>
          <w:bCs/>
          <w:lang w:val="en-GB"/>
        </w:rPr>
        <w:t>datastreamId</w:t>
      </w:r>
      <w:proofErr w:type="spellEnd"/>
      <w:r w:rsidRPr="006058D6">
        <w:rPr>
          <w:b/>
          <w:bCs/>
          <w:lang w:val="en-GB"/>
        </w:rPr>
        <w:t xml:space="preserve"> parameter in the previous code snippet.</w:t>
      </w:r>
    </w:p>
    <w:p w14:paraId="50A3EE3F" w14:textId="4687364D" w:rsidR="00CD55B0" w:rsidRPr="002F5CAA" w:rsidRDefault="00CD55B0" w:rsidP="002F5CAA">
      <w:pPr>
        <w:rPr>
          <w:b/>
          <w:bCs/>
        </w:rPr>
      </w:pPr>
      <w:r>
        <w:rPr>
          <w:b/>
          <w:bCs/>
        </w:rPr>
        <w:br w:type="page"/>
      </w:r>
      <w:r>
        <w:rPr>
          <w:b/>
          <w:bCs/>
        </w:rPr>
        <w:lastRenderedPageBreak/>
        <w:t xml:space="preserve">Step 4: </w:t>
      </w:r>
      <w:proofErr w:type="spellStart"/>
      <w:r w:rsidRPr="00373F8B">
        <w:rPr>
          <w:b/>
          <w:bCs/>
        </w:rPr>
        <w:t>propertyToken</w:t>
      </w:r>
      <w:proofErr w:type="spellEnd"/>
      <w:r w:rsidRPr="3E9D4E6A">
        <w:t xml:space="preserve">: </w:t>
      </w:r>
      <w:hyperlink r:id="rId58" w:anchor="property-token">
        <w:r w:rsidRPr="3E9D4E6A">
          <w:rPr>
            <w:rStyle w:val="Hyperlink"/>
          </w:rPr>
          <w:t>Adobe Target property token</w:t>
        </w:r>
      </w:hyperlink>
      <w:r w:rsidRPr="3E9D4E6A">
        <w:t xml:space="preserve"> associated with the activity used to reduce the bundle size by selecting only the activities associated with it.</w:t>
      </w:r>
    </w:p>
    <w:p w14:paraId="3BF7C419" w14:textId="77777777" w:rsidR="00CD55B0" w:rsidRDefault="00CD55B0" w:rsidP="00CD55B0">
      <w:pPr>
        <w:spacing w:line="259" w:lineRule="auto"/>
        <w:jc w:val="both"/>
      </w:pPr>
    </w:p>
    <w:p w14:paraId="2B2ACB6D" w14:textId="77777777" w:rsidR="00CD55B0" w:rsidRDefault="00CD55B0" w:rsidP="00CD55B0">
      <w:pPr>
        <w:spacing w:line="259" w:lineRule="auto"/>
        <w:jc w:val="both"/>
      </w:pPr>
      <w:r w:rsidRPr="00EF2B65">
        <w:rPr>
          <w:b/>
          <w:bCs/>
          <w:i/>
          <w:iCs/>
        </w:rPr>
        <w:t xml:space="preserve">Step </w:t>
      </w:r>
      <w:r>
        <w:rPr>
          <w:b/>
          <w:bCs/>
          <w:i/>
          <w:iCs/>
        </w:rPr>
        <w:t>4</w:t>
      </w:r>
      <w:r w:rsidRPr="00EF2B65">
        <w:rPr>
          <w:b/>
          <w:bCs/>
          <w:i/>
          <w:iCs/>
        </w:rPr>
        <w:t xml:space="preserve">.1: </w:t>
      </w:r>
      <w:r>
        <w:t xml:space="preserve">To retrieve the </w:t>
      </w:r>
      <w:proofErr w:type="spellStart"/>
      <w:r w:rsidRPr="0009199A">
        <w:rPr>
          <w:b/>
          <w:bCs/>
        </w:rPr>
        <w:t>propertyToken</w:t>
      </w:r>
      <w:proofErr w:type="spellEnd"/>
      <w:r>
        <w:t xml:space="preserve"> you need to navigate to the </w:t>
      </w:r>
      <w:r w:rsidRPr="000C13DD">
        <w:rPr>
          <w:b/>
          <w:bCs/>
        </w:rPr>
        <w:t>Adobe Target</w:t>
      </w:r>
      <w:r>
        <w:t xml:space="preserve"> </w:t>
      </w:r>
      <w:r w:rsidRPr="00E85801">
        <w:rPr>
          <w:b/>
          <w:bCs/>
        </w:rPr>
        <w:t>Administration</w:t>
      </w:r>
      <w:r>
        <w:t xml:space="preserve"> page, </w:t>
      </w:r>
      <w:r w:rsidRPr="00E85801">
        <w:rPr>
          <w:b/>
          <w:bCs/>
        </w:rPr>
        <w:t>Properties</w:t>
      </w:r>
      <w:r>
        <w:t xml:space="preserve"> section.</w:t>
      </w:r>
    </w:p>
    <w:p w14:paraId="23CACDFF" w14:textId="4DEEB5C7" w:rsidR="00CD55B0" w:rsidRDefault="00CD55B0" w:rsidP="00CD55B0">
      <w:pPr>
        <w:spacing w:line="259" w:lineRule="auto"/>
        <w:jc w:val="both"/>
      </w:pPr>
      <w:r>
        <w:t xml:space="preserve">Locate your property </w:t>
      </w:r>
      <w:r w:rsidR="00CF58A9">
        <w:t xml:space="preserve">associated with the seat number </w:t>
      </w:r>
      <w:r>
        <w:t xml:space="preserve">(e.g. </w:t>
      </w:r>
      <w:r w:rsidR="004B6F79">
        <w:t>L537-seat01</w:t>
      </w:r>
      <w:r>
        <w:t xml:space="preserve">) and click on the </w:t>
      </w:r>
      <w:r w:rsidR="004B635B">
        <w:rPr>
          <w:b/>
          <w:bCs/>
        </w:rPr>
        <w:t>Code</w:t>
      </w:r>
      <w:r w:rsidRPr="00E96530">
        <w:rPr>
          <w:b/>
          <w:bCs/>
        </w:rPr>
        <w:t xml:space="preserve"> button</w:t>
      </w:r>
      <w:r>
        <w:t xml:space="preserve"> (</w:t>
      </w:r>
      <w:r w:rsidR="004B635B">
        <w:t>&lt;/&gt;</w:t>
      </w:r>
      <w:r>
        <w:t xml:space="preserve"> icon):</w:t>
      </w:r>
    </w:p>
    <w:p w14:paraId="364D685C" w14:textId="77777777" w:rsidR="00CD55B0" w:rsidRDefault="00CD55B0" w:rsidP="00CD55B0">
      <w:pPr>
        <w:spacing w:line="259" w:lineRule="auto"/>
        <w:jc w:val="both"/>
      </w:pPr>
      <w:r>
        <w:rPr>
          <w:noProof/>
          <w:lang w:val="en-GB"/>
        </w:rPr>
        <mc:AlternateContent>
          <mc:Choice Requires="wps">
            <w:drawing>
              <wp:anchor distT="0" distB="0" distL="114300" distR="114300" simplePos="0" relativeHeight="251658254" behindDoc="0" locked="0" layoutInCell="1" allowOverlap="1" wp14:anchorId="3E320C81" wp14:editId="7284F445">
                <wp:simplePos x="0" y="0"/>
                <wp:positionH relativeFrom="column">
                  <wp:posOffset>4963160</wp:posOffset>
                </wp:positionH>
                <wp:positionV relativeFrom="paragraph">
                  <wp:posOffset>1688465</wp:posOffset>
                </wp:positionV>
                <wp:extent cx="228600" cy="254000"/>
                <wp:effectExtent l="25400" t="25400" r="38100" b="38100"/>
                <wp:wrapNone/>
                <wp:docPr id="2085083921" name="Rounded Rectangle 1"/>
                <wp:cNvGraphicFramePr/>
                <a:graphic xmlns:a="http://schemas.openxmlformats.org/drawingml/2006/main">
                  <a:graphicData uri="http://schemas.microsoft.com/office/word/2010/wordprocessingShape">
                    <wps:wsp>
                      <wps:cNvSpPr/>
                      <wps:spPr>
                        <a:xfrm>
                          <a:off x="0" y="0"/>
                          <a:ext cx="228600"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289804A">
              <v:roundrect id="Rounded Rectangle 1" style="position:absolute;margin-left:390.8pt;margin-top:132.95pt;width:18pt;height:20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0EE17A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TWGwIAAHAEAAAOAAAAZHJzL2Uyb0RvYy54bWysVNuO2jAQfa/Uf7D8XnIRsLsRYVV1RVVp&#10;1aLd9gOMYxOrjse1DYG/79gJAbX7VPXF2Jk5c+bMhdXjqdPkKJxXYGpazHJKhOHQKLOv6Y/vmw/3&#10;lPjATMM0GFHTs/D0cf3+3aq3lSihBd0IRzCI8VVva9qGYKss87wVHfMzsMKgUYLrWMCn22eNYz1G&#10;73RW5vky68E11gEX3uPXp8FI1ym+lIKHb1J6EYiuKeYW0unSuYtntl6xau+YbRUf02D/kEXHlEHS&#10;KdQTC4wcnPorVKe4Aw8yzDh0GUipuEgaUE2R/6HmtWVWJC1YHG+nMvn/F5Z/Pb7arcMy9NZXHq9R&#10;xUm6Lv5ifuSUinWeiiVOgXD8WJb3yxxLytFULuY53jFKdgVb58NnAR2Jl5o6OJjmBRuS6sSOzz4M&#10;/he/SGhgo7ROTdGG9DVd3BWLPCE8aNVEa/Tzbr/7pB05MuzrZoPkF/YbN8xFG0zpqizdwlmLGEOb&#10;FyGJaqKWgSEOnZjCMs6FCctRVfKOMIkpTMDiLaAOxQgafSNMpGGcgKMmPuoYJhJXBgt6mUtMfwIl&#10;YjBhwnfKgHuLvPk5kQ/+lwIMsmMFdtCct454yzcKW/PMfNgyh2OP5D2uQk39rwNzghL9xeCsPRTz&#10;edyd9Jgv7kp8uFvL7tbCDG8B9fAw5Gfg4yGAVKnbV/oxLRzrNDTjCsa9uX0nr+sfxfo3AAAA//8D&#10;AFBLAwQUAAYACAAAACEANksCeOEAAAALAQAADwAAAGRycy9kb3ducmV2LnhtbEyPwU7DMAyG70i8&#10;Q2QkbizpEG3pmk5oGocJLhtIu6ZN1lZrnNKkXdnTY05w9O9Pvz/n69l2bDKDbx1KiBYCmMHK6RZr&#10;CZ8frw8pMB8UatU5NBK+jYd1cXuTq0y7C+7NdAg1oxL0mZLQhNBnnPuqMVb5hesN0u7kBqsCjUPN&#10;9aAuVG47vhQi5la1SBca1ZtNY6rzYbQSxvPumpTt1/txum64wKPYvW23Ut7fzS8rYMHM4Q+GX31S&#10;h4KcSjei9qyTkKRRTKiEZfz0DIyINEooKSU8Ckp4kfP/PxQ/AAAA//8DAFBLAQItABQABgAIAAAA&#10;IQC2gziS/gAAAOEBAAATAAAAAAAAAAAAAAAAAAAAAABbQ29udGVudF9UeXBlc10ueG1sUEsBAi0A&#10;FAAGAAgAAAAhADj9If/WAAAAlAEAAAsAAAAAAAAAAAAAAAAALwEAAF9yZWxzLy5yZWxzUEsBAi0A&#10;FAAGAAgAAAAhAAQ9JNYbAgAAcAQAAA4AAAAAAAAAAAAAAAAALgIAAGRycy9lMm9Eb2MueG1sUEsB&#10;Ai0AFAAGAAgAAAAhADZLAnjhAAAACwEAAA8AAAAAAAAAAAAAAAAAdQQAAGRycy9kb3ducmV2Lnht&#10;bFBLBQYAAAAABAAEAPMAAACDBQAAAAA=&#10;">
                <v:stroke joinstyle="miter"/>
              </v:roundrect>
            </w:pict>
          </mc:Fallback>
        </mc:AlternateContent>
      </w:r>
      <w:r>
        <w:rPr>
          <w:noProof/>
          <w:lang w:val="en-GB"/>
        </w:rPr>
        <mc:AlternateContent>
          <mc:Choice Requires="wps">
            <w:drawing>
              <wp:anchor distT="0" distB="0" distL="114300" distR="114300" simplePos="0" relativeHeight="251658253" behindDoc="0" locked="0" layoutInCell="1" allowOverlap="1" wp14:anchorId="77ABDA61" wp14:editId="16E5BD77">
                <wp:simplePos x="0" y="0"/>
                <wp:positionH relativeFrom="column">
                  <wp:posOffset>177800</wp:posOffset>
                </wp:positionH>
                <wp:positionV relativeFrom="paragraph">
                  <wp:posOffset>1498812</wp:posOffset>
                </wp:positionV>
                <wp:extent cx="626533" cy="254000"/>
                <wp:effectExtent l="25400" t="25400" r="34290" b="38100"/>
                <wp:wrapNone/>
                <wp:docPr id="119968372" name="Rounded Rectangle 1"/>
                <wp:cNvGraphicFramePr/>
                <a:graphic xmlns:a="http://schemas.openxmlformats.org/drawingml/2006/main">
                  <a:graphicData uri="http://schemas.microsoft.com/office/word/2010/wordprocessingShape">
                    <wps:wsp>
                      <wps:cNvSpPr/>
                      <wps:spPr>
                        <a:xfrm>
                          <a:off x="0" y="0"/>
                          <a:ext cx="626533"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7147A4E">
              <v:roundrect id="Rounded Rectangle 1" style="position:absolute;margin-left:14pt;margin-top:118pt;width:49.35pt;height:20pt;z-index:251672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7516AC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U/HgIAAHAEAAAOAAAAZHJzL2Uyb0RvYy54bWysVNuO0zAQfUfiHyy/01y27ULUdIVYFSGt&#10;oNqFD3Adu7FwPMZ2m/bvGTtpWsE+IV5cO3M5c87MdPVw6jQ5CucVmJoWs5wSYTg0yuxr+uP75t17&#10;SnxgpmEajKjpWXj6sH77ZtXbSpTQgm6EI5jE+Kq3NW1DsFWWed6KjvkZWGHQKMF1LODT7bPGsR6z&#10;dzor83yZ9eAa64AL7/Hr42Ck65RfSsHDNym9CETXFGsL6XTp3MUzW69YtXfMtoqPZbB/qKJjyiDo&#10;lOqRBUYOTv2VqlPcgQcZZhy6DKRUXCQOyKbI/2Dz0jIrEhcUx9tJJv//0vKvxxe7dShDb33l8RpZ&#10;nKTr4i/WR05JrPMkljgFwvHjslwu7u4o4WgqF/M8T2Jm12DrfPgsoCPxUlMHB9M8Y0OSTuz45AOi&#10;ov/FLwIa2CitU1O0IX1NF/fFIk8RHrRqojX6ebfffdKOHBn2dbNB8Av6jRvm1gYhrszSLZy1iDm0&#10;eRaSqAa5lANCHDoxpWWcCxOWcURSJvSOYRJLmAKL1wJ1KMag0TeGiTSMU+DIiY88honElcEZvcwl&#10;gk5BCRhMmOI7ZcC9Bt78nMAH/4sAA+2owA6a89YRb/lGYWuemA9b5nDsEbzHVaip/3VgTlCivxic&#10;tQ/FfB53Jz3mi/sSH+7Wsru1MMNbQD48DPUZ+HgIIFXq9hV+LAvHOsk7rmDcm9t38rr+Uax/AwAA&#10;//8DAFBLAwQUAAYACAAAACEAw4/WwuIAAAAPAQAADwAAAGRycy9kb3ducmV2LnhtbExPTU/DMAy9&#10;I/EfIiNxYylFaqeu6YTGOExwYSDtmjamrdY4pUm7sl+PdxoXfzzbz+/l69l2YsLBt44UPC4iEEiV&#10;My3VCr4+Xx+WIHzQZHTnCBX8ood1cXuT68y4E33gtA+1YBLymVbQhNBnUvqqQav9wvVIPPt2g9WB&#10;26GWZtAnJredjKMokVa3xB8a3eOmweq4H62C8bg7p2X7836YzhsZ0SHavW23St3fzS8rDs8rEAHn&#10;cL2AiwfWDwULK91IxotOQbxkP4HzU8LFZSFOUhAlIykjssjlfx/FHwAAAP//AwBQSwECLQAUAAYA&#10;CAAAACEAtoM4kv4AAADhAQAAEwAAAAAAAAAAAAAAAAAAAAAAW0NvbnRlbnRfVHlwZXNdLnhtbFBL&#10;AQItABQABgAIAAAAIQA4/SH/1gAAAJQBAAALAAAAAAAAAAAAAAAAAC8BAABfcmVscy8ucmVsc1BL&#10;AQItABQABgAIAAAAIQCUiFU/HgIAAHAEAAAOAAAAAAAAAAAAAAAAAC4CAABkcnMvZTJvRG9jLnht&#10;bFBLAQItABQABgAIAAAAIQDDj9bC4gAAAA8BAAAPAAAAAAAAAAAAAAAAAHgEAABkcnMvZG93bnJl&#10;di54bWxQSwUGAAAAAAQABADzAAAAhwUAAAAA&#10;">
                <v:stroke joinstyle="miter"/>
              </v:roundrect>
            </w:pict>
          </mc:Fallback>
        </mc:AlternateContent>
      </w:r>
      <w:r w:rsidRPr="00EF2B65">
        <w:rPr>
          <w:noProof/>
        </w:rPr>
        <w:drawing>
          <wp:inline distT="0" distB="0" distL="0" distR="0" wp14:anchorId="06A24C3C" wp14:editId="1B5350A6">
            <wp:extent cx="5731510" cy="2146935"/>
            <wp:effectExtent l="25400" t="25400" r="85090" b="88265"/>
            <wp:docPr id="75390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06163" name="Picture 1" descr="A screenshot of a computer&#10;&#10;AI-generated content may be incorrect."/>
                    <pic:cNvPicPr/>
                  </pic:nvPicPr>
                  <pic:blipFill>
                    <a:blip r:embed="rId59"/>
                    <a:stretch>
                      <a:fillRect/>
                    </a:stretch>
                  </pic:blipFill>
                  <pic:spPr>
                    <a:xfrm>
                      <a:off x="0" y="0"/>
                      <a:ext cx="5731510" cy="2146935"/>
                    </a:xfrm>
                    <a:prstGeom prst="rect">
                      <a:avLst/>
                    </a:prstGeom>
                    <a:effectLst>
                      <a:outerShdw blurRad="50800" dist="38100" dir="2700000" algn="tl" rotWithShape="0">
                        <a:prstClr val="black">
                          <a:alpha val="40000"/>
                        </a:prstClr>
                      </a:outerShdw>
                    </a:effectLst>
                  </pic:spPr>
                </pic:pic>
              </a:graphicData>
            </a:graphic>
          </wp:inline>
        </w:drawing>
      </w:r>
    </w:p>
    <w:p w14:paraId="52A95827" w14:textId="77777777" w:rsidR="00CD55B0" w:rsidRDefault="00CD55B0" w:rsidP="00CD55B0">
      <w:pPr>
        <w:spacing w:line="259" w:lineRule="auto"/>
        <w:jc w:val="both"/>
      </w:pPr>
    </w:p>
    <w:p w14:paraId="45A7BBFD" w14:textId="6C055CAB" w:rsidR="00CD55B0" w:rsidRDefault="00CD55B0" w:rsidP="00CD55B0">
      <w:pPr>
        <w:spacing w:line="259" w:lineRule="auto"/>
        <w:jc w:val="both"/>
      </w:pPr>
      <w:r w:rsidRPr="00877CF7">
        <w:rPr>
          <w:b/>
          <w:bCs/>
          <w:i/>
          <w:iCs/>
        </w:rPr>
        <w:t xml:space="preserve">Step </w:t>
      </w:r>
      <w:r>
        <w:rPr>
          <w:b/>
          <w:bCs/>
          <w:i/>
          <w:iCs/>
        </w:rPr>
        <w:t>4</w:t>
      </w:r>
      <w:r w:rsidRPr="00877CF7">
        <w:rPr>
          <w:b/>
          <w:bCs/>
          <w:i/>
          <w:iCs/>
        </w:rPr>
        <w:t>.2:</w:t>
      </w:r>
      <w:r>
        <w:t xml:space="preserve"> From the</w:t>
      </w:r>
      <w:r w:rsidR="00CE694B">
        <w:rPr>
          <w:b/>
          <w:bCs/>
        </w:rPr>
        <w:t xml:space="preserve"> Code</w:t>
      </w:r>
      <w:r>
        <w:t xml:space="preserve"> dialog</w:t>
      </w:r>
      <w:r w:rsidR="00CF58A9">
        <w:t xml:space="preserve"> </w:t>
      </w:r>
      <w:r>
        <w:t>select and copy the property token value:</w:t>
      </w:r>
      <w:r w:rsidR="001E0C06">
        <w:t xml:space="preserve"> </w:t>
      </w:r>
      <w:r w:rsidR="001E0C06" w:rsidRPr="00900AA1">
        <w:rPr>
          <w:b/>
          <w:bCs/>
          <w:color w:val="FF0000"/>
        </w:rPr>
        <w:t>Todo</w:t>
      </w:r>
      <w:r w:rsidR="001E0C06">
        <w:t xml:space="preserve"> </w:t>
      </w:r>
    </w:p>
    <w:p w14:paraId="4EE3C15C" w14:textId="38C33A56" w:rsidR="00CD55B0" w:rsidRDefault="00E04AB1" w:rsidP="00CD55B0">
      <w:pPr>
        <w:spacing w:line="259" w:lineRule="auto"/>
        <w:ind w:left="720"/>
        <w:jc w:val="both"/>
      </w:pPr>
      <w:r>
        <w:rPr>
          <w:noProof/>
          <w:lang w:val="en-GB"/>
        </w:rPr>
        <mc:AlternateContent>
          <mc:Choice Requires="wps">
            <w:drawing>
              <wp:anchor distT="0" distB="0" distL="114300" distR="114300" simplePos="0" relativeHeight="251658255" behindDoc="0" locked="0" layoutInCell="1" allowOverlap="1" wp14:anchorId="6649A248" wp14:editId="7627230D">
                <wp:simplePos x="0" y="0"/>
                <wp:positionH relativeFrom="column">
                  <wp:posOffset>2031577</wp:posOffset>
                </wp:positionH>
                <wp:positionV relativeFrom="paragraph">
                  <wp:posOffset>1280795</wp:posOffset>
                </wp:positionV>
                <wp:extent cx="2192867" cy="254000"/>
                <wp:effectExtent l="25400" t="25400" r="42545" b="38100"/>
                <wp:wrapNone/>
                <wp:docPr id="1892045616" name="Rounded Rectangle 1"/>
                <wp:cNvGraphicFramePr/>
                <a:graphic xmlns:a="http://schemas.openxmlformats.org/drawingml/2006/main">
                  <a:graphicData uri="http://schemas.microsoft.com/office/word/2010/wordprocessingShape">
                    <wps:wsp>
                      <wps:cNvSpPr/>
                      <wps:spPr>
                        <a:xfrm>
                          <a:off x="0" y="0"/>
                          <a:ext cx="2192867"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oundrect w14:anchorId="3533E3C9" id="Rounded Rectangle 1" o:spid="_x0000_s1026" style="position:absolute;margin-left:159.95pt;margin-top:100.85pt;width:172.65pt;height:20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SZdHgIAAHEEAAAOAAAAZHJzL2Uyb0RvYy54bWysVNuO2yAQfa/Uf0C8N74ol90ozmrVVapK&#13;&#10;qzbabT+AYIjRYoYCiZO/74AdJ2r3qeoLAc/lzDkzk9XDqdXkKJxXYCpaTHJKhOFQK7Ov6M8fm093&#13;&#10;lPjATM00GFHRs/D0Yf3xw6qzS1FCA7oWjmAS45edrWgTgl1mmeeNaJmfgBUGjRJcywI+3T6rHesw&#13;&#10;e6uzMs/nWQeutg648B6/PvVGuk75pRQ8fJfSi0B0RbG2kE6Xzl08s/WKLfeO2UbxoQz2D1W0TBkE&#13;&#10;HVM9scDIwam/UrWKO/Agw4RDm4GUiovEAdkU+R9sXhtmReKC4ng7yuT/X1r+7fhqtw5l6KxferxG&#13;&#10;Fifp2viL9ZFTEus8iiVOgXD8WBb35d18QQlHWzmb5nlSM7tGW+fDFwEtiZeKOjiY+gU7koRix2cf&#13;&#10;EBb9L34R0cBGaZ26og3pKjpbFLM8RXjQqo7W6OfdfvdZO3Jk2NjNBsEv6DdumFsbhLhSS7dw1iLm&#13;&#10;0OZFSKLqSKZHiFMnxrSMc2HCPM5IyoTeMUxiCWNg8V6gDsUQNPjGMJGmcQwcOPGBRz+SuDM4pJfB&#13;&#10;RNAxKAGDCWN8qwy498DrtxG8978I0NOOCuygPm8d8ZZvFLbmmfmwZQ7nHsE73IWK+l8H5gQl+qvB&#13;&#10;YbsvptO4POkxnS1KfLhby+7WwgxvAPnw0Ndn4PEQQKrU7Sv8UBbOdZJ32MG4OLfv5HX9p1j/BgAA&#13;&#10;//8DAFBLAwQUAAYACAAAACEAqaO/KeQAAAAQAQAADwAAAGRycy9kb3ducmV2LnhtbExPPU/DMBDd&#13;&#10;kfgP1iGxUTsB0jaNU6FShgoWSqWuTmySqPE5xE4a+us5JlhOunfv3ke2nmzLRtP7xqGEaCaAGSyd&#13;&#10;brCScPh4uVsA80GhVq1DI+HbeFjn11eZSrU747sZ96FiJII+VRLqELqUc1/Wxio/c51Bun263qpA&#13;&#10;a19x3asziduWx0Ik3KoGyaFWndnUpjztBythOO0u86L5ejuOlw0XeBS71+1Wytub6XlF42kFLJgp&#13;&#10;/H3AbwfKDzkFK9yA2rNWwn20XBJVQiyiOTBiJMljDKwg5IEQnmf8f5H8BwAA//8DAFBLAQItABQA&#13;&#10;BgAIAAAAIQC2gziS/gAAAOEBAAATAAAAAAAAAAAAAAAAAAAAAABbQ29udGVudF9UeXBlc10ueG1s&#13;&#10;UEsBAi0AFAAGAAgAAAAhADj9If/WAAAAlAEAAAsAAAAAAAAAAAAAAAAALwEAAF9yZWxzLy5yZWxz&#13;&#10;UEsBAi0AFAAGAAgAAAAhAKFhJl0eAgAAcQQAAA4AAAAAAAAAAAAAAAAALgIAAGRycy9lMm9Eb2Mu&#13;&#10;eG1sUEsBAi0AFAAGAAgAAAAhAKmjvynkAAAAEAEAAA8AAAAAAAAAAAAAAAAAeAQAAGRycy9kb3du&#13;&#10;cmV2LnhtbFBLBQYAAAAABAAEAPMAAACJBQAAAAA=&#13;&#10;" filled="f" strokecolor="red" strokeweight="4.5pt">
                <v:stroke joinstyle="miter"/>
              </v:roundrect>
            </w:pict>
          </mc:Fallback>
        </mc:AlternateContent>
      </w:r>
      <w:r w:rsidRPr="00E04AB1">
        <w:rPr>
          <w:noProof/>
        </w:rPr>
        <w:t xml:space="preserve"> </w:t>
      </w:r>
      <w:r w:rsidRPr="00E04AB1">
        <w:drawing>
          <wp:inline distT="0" distB="0" distL="0" distR="0" wp14:anchorId="206F3EEB" wp14:editId="69B2F4D3">
            <wp:extent cx="4104225" cy="2472266"/>
            <wp:effectExtent l="25400" t="25400" r="86995" b="93345"/>
            <wp:docPr id="17779606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0681" name="Picture 1" descr="A screenshot of a computer code&#10;&#10;AI-generated content may be incorrect."/>
                    <pic:cNvPicPr/>
                  </pic:nvPicPr>
                  <pic:blipFill>
                    <a:blip r:embed="rId60"/>
                    <a:stretch>
                      <a:fillRect/>
                    </a:stretch>
                  </pic:blipFill>
                  <pic:spPr>
                    <a:xfrm>
                      <a:off x="0" y="0"/>
                      <a:ext cx="4121234" cy="2482512"/>
                    </a:xfrm>
                    <a:prstGeom prst="rect">
                      <a:avLst/>
                    </a:prstGeom>
                    <a:effectLst>
                      <a:outerShdw blurRad="50800" dist="38100" dir="2700000" algn="tl" rotWithShape="0">
                        <a:prstClr val="black">
                          <a:alpha val="40000"/>
                        </a:prstClr>
                      </a:outerShdw>
                    </a:effectLst>
                  </pic:spPr>
                </pic:pic>
              </a:graphicData>
            </a:graphic>
          </wp:inline>
        </w:drawing>
      </w:r>
    </w:p>
    <w:p w14:paraId="127DC835" w14:textId="70E5BE52" w:rsidR="00CD55B0" w:rsidRDefault="00CD55B0" w:rsidP="00CD55B0">
      <w:pPr>
        <w:spacing w:line="259" w:lineRule="auto"/>
        <w:jc w:val="both"/>
        <w:rPr>
          <w:b/>
          <w:bCs/>
          <w:lang w:val="en-GB"/>
        </w:rPr>
      </w:pPr>
      <w:r w:rsidRPr="006058D6">
        <w:rPr>
          <w:b/>
          <w:bCs/>
          <w:lang w:val="en-GB"/>
        </w:rPr>
        <w:t xml:space="preserve">The copied value should be set as the value for the </w:t>
      </w:r>
      <w:proofErr w:type="spellStart"/>
      <w:r>
        <w:rPr>
          <w:b/>
          <w:bCs/>
          <w:lang w:val="en-GB"/>
        </w:rPr>
        <w:t>propertyToken</w:t>
      </w:r>
      <w:proofErr w:type="spellEnd"/>
      <w:r w:rsidRPr="006058D6">
        <w:rPr>
          <w:b/>
          <w:bCs/>
          <w:lang w:val="en-GB"/>
        </w:rPr>
        <w:t xml:space="preserve"> parameter in the previous code snippet.</w:t>
      </w:r>
    </w:p>
    <w:p w14:paraId="1A25365F" w14:textId="77777777" w:rsidR="00B90CBA" w:rsidRPr="006058D6" w:rsidRDefault="00B90CBA" w:rsidP="00CD55B0">
      <w:pPr>
        <w:spacing w:line="259" w:lineRule="auto"/>
        <w:jc w:val="both"/>
        <w:rPr>
          <w:b/>
          <w:bCs/>
          <w:lang w:val="en-GB"/>
        </w:rPr>
      </w:pPr>
    </w:p>
    <w:p w14:paraId="1BA6D0E4" w14:textId="77777777" w:rsidR="00CD55B0" w:rsidRPr="00343718" w:rsidRDefault="00CD55B0" w:rsidP="00CD55B0">
      <w:pPr>
        <w:spacing w:line="259" w:lineRule="auto"/>
        <w:jc w:val="both"/>
        <w:rPr>
          <w:lang w:val="en-GB"/>
        </w:rPr>
      </w:pPr>
      <w:r>
        <w:rPr>
          <w:b/>
          <w:bCs/>
          <w:lang w:val="en-GB"/>
        </w:rPr>
        <w:t xml:space="preserve">Step 5: </w:t>
      </w:r>
      <w:proofErr w:type="spellStart"/>
      <w:r w:rsidRPr="00343718">
        <w:rPr>
          <w:b/>
          <w:bCs/>
          <w:lang w:val="en-GB"/>
        </w:rPr>
        <w:t>oddEnabled</w:t>
      </w:r>
      <w:proofErr w:type="spellEnd"/>
      <w:r w:rsidRPr="00343718">
        <w:rPr>
          <w:lang w:val="en-GB"/>
        </w:rPr>
        <w:t>: true/</w:t>
      </w:r>
      <w:proofErr w:type="gramStart"/>
      <w:r w:rsidRPr="00343718">
        <w:rPr>
          <w:lang w:val="en-GB"/>
        </w:rPr>
        <w:t>false;</w:t>
      </w:r>
      <w:proofErr w:type="gramEnd"/>
      <w:r w:rsidRPr="00343718">
        <w:rPr>
          <w:lang w:val="en-GB"/>
        </w:rPr>
        <w:t xml:space="preserve"> </w:t>
      </w:r>
    </w:p>
    <w:p w14:paraId="69A88A7A" w14:textId="680443FF" w:rsidR="00CD55B0" w:rsidRDefault="00CD55B0" w:rsidP="00CD55B0">
      <w:pPr>
        <w:pStyle w:val="ListParagraph"/>
        <w:numPr>
          <w:ilvl w:val="1"/>
          <w:numId w:val="61"/>
        </w:numPr>
        <w:spacing w:line="259" w:lineRule="auto"/>
        <w:jc w:val="both"/>
        <w:rPr>
          <w:lang w:val="en-GB"/>
        </w:rPr>
      </w:pPr>
      <w:r w:rsidRPr="37C83C4A">
        <w:rPr>
          <w:b/>
          <w:bCs/>
          <w:lang w:val="en-GB"/>
        </w:rPr>
        <w:t>true</w:t>
      </w:r>
      <w:r w:rsidRPr="37C83C4A">
        <w:rPr>
          <w:lang w:val="en-GB"/>
        </w:rPr>
        <w:t xml:space="preserve"> – will do the decisioning inside the edge worker.</w:t>
      </w:r>
    </w:p>
    <w:p w14:paraId="01D54763" w14:textId="77777777" w:rsidR="00CD55B0" w:rsidRDefault="00CD55B0" w:rsidP="00CD55B0">
      <w:pPr>
        <w:pStyle w:val="ListParagraph"/>
        <w:numPr>
          <w:ilvl w:val="1"/>
          <w:numId w:val="61"/>
        </w:numPr>
        <w:spacing w:line="259" w:lineRule="auto"/>
        <w:jc w:val="both"/>
        <w:rPr>
          <w:lang w:val="en-GB"/>
        </w:rPr>
      </w:pPr>
      <w:r w:rsidRPr="37C83C4A">
        <w:rPr>
          <w:b/>
          <w:bCs/>
          <w:lang w:val="en-GB"/>
        </w:rPr>
        <w:t xml:space="preserve">false – </w:t>
      </w:r>
      <w:r w:rsidRPr="37C83C4A">
        <w:rPr>
          <w:lang w:val="en-GB"/>
        </w:rPr>
        <w:t xml:space="preserve">the library will act as a proxy to the Adobe API and call the </w:t>
      </w:r>
      <w:r w:rsidRPr="37C83C4A">
        <w:rPr>
          <w:i/>
          <w:iCs/>
          <w:lang w:val="en-GB"/>
        </w:rPr>
        <w:t xml:space="preserve">/interact </w:t>
      </w:r>
      <w:r w:rsidRPr="37C83C4A">
        <w:rPr>
          <w:lang w:val="en-GB"/>
        </w:rPr>
        <w:t>endpoints for each decision request. No local decisioning is made.</w:t>
      </w:r>
    </w:p>
    <w:p w14:paraId="6E204501" w14:textId="77777777" w:rsidR="00CD55B0" w:rsidRPr="006A79A7" w:rsidRDefault="00CD55B0" w:rsidP="00CD55B0">
      <w:pPr>
        <w:spacing w:line="259" w:lineRule="auto"/>
        <w:jc w:val="both"/>
        <w:rPr>
          <w:b/>
          <w:bCs/>
          <w:lang w:val="en-GB"/>
        </w:rPr>
      </w:pPr>
      <w:r w:rsidRPr="006A79A7">
        <w:rPr>
          <w:b/>
          <w:bCs/>
          <w:lang w:val="en-GB"/>
        </w:rPr>
        <w:t xml:space="preserve">For the lab exercise </w:t>
      </w:r>
      <w:proofErr w:type="spellStart"/>
      <w:r w:rsidRPr="006A79A7">
        <w:rPr>
          <w:b/>
          <w:bCs/>
          <w:lang w:val="en-GB"/>
        </w:rPr>
        <w:t>oddEnabled</w:t>
      </w:r>
      <w:proofErr w:type="spellEnd"/>
      <w:r w:rsidRPr="006A79A7">
        <w:rPr>
          <w:b/>
          <w:bCs/>
          <w:lang w:val="en-GB"/>
        </w:rPr>
        <w:t xml:space="preserve"> </w:t>
      </w:r>
      <w:r>
        <w:rPr>
          <w:b/>
          <w:bCs/>
          <w:lang w:val="en-GB"/>
        </w:rPr>
        <w:t xml:space="preserve">parameter value </w:t>
      </w:r>
      <w:r w:rsidRPr="006A79A7">
        <w:rPr>
          <w:b/>
          <w:bCs/>
          <w:lang w:val="en-GB"/>
        </w:rPr>
        <w:t>needs to be set to true.</w:t>
      </w:r>
    </w:p>
    <w:p w14:paraId="67041F5D" w14:textId="77777777" w:rsidR="00CD55B0" w:rsidRDefault="00CD55B0" w:rsidP="00CD55B0">
      <w:pPr>
        <w:spacing w:line="259" w:lineRule="auto"/>
        <w:jc w:val="both"/>
        <w:rPr>
          <w:lang w:val="en-GB"/>
        </w:rPr>
      </w:pPr>
    </w:p>
    <w:p w14:paraId="2434280D" w14:textId="724848AF" w:rsidR="00CD55B0" w:rsidRDefault="00CD55B0" w:rsidP="00CD55B0">
      <w:pPr>
        <w:spacing w:line="259" w:lineRule="auto"/>
        <w:jc w:val="both"/>
        <w:rPr>
          <w:lang w:val="en-GB"/>
        </w:rPr>
      </w:pPr>
      <w:r>
        <w:rPr>
          <w:b/>
          <w:bCs/>
          <w:lang w:val="en-GB"/>
        </w:rPr>
        <w:t>Step 5</w:t>
      </w:r>
      <w:r w:rsidR="00195883">
        <w:rPr>
          <w:b/>
          <w:bCs/>
          <w:lang w:val="en-GB"/>
        </w:rPr>
        <w:t xml:space="preserve"> </w:t>
      </w:r>
      <w:r w:rsidR="006417D2">
        <w:rPr>
          <w:b/>
          <w:bCs/>
          <w:lang w:val="en-GB"/>
        </w:rPr>
        <w:t>[</w:t>
      </w:r>
      <w:r w:rsidR="006364F9">
        <w:rPr>
          <w:b/>
          <w:bCs/>
          <w:lang w:val="en-GB"/>
        </w:rPr>
        <w:t>not required]</w:t>
      </w:r>
      <w:r>
        <w:rPr>
          <w:b/>
          <w:bCs/>
          <w:lang w:val="en-GB"/>
        </w:rPr>
        <w:t xml:space="preserve">: </w:t>
      </w:r>
      <w:r w:rsidRPr="00343718">
        <w:rPr>
          <w:b/>
          <w:bCs/>
          <w:lang w:val="en-GB"/>
        </w:rPr>
        <w:t>rules</w:t>
      </w:r>
      <w:r w:rsidRPr="00343718">
        <w:rPr>
          <w:lang w:val="en-GB"/>
        </w:rPr>
        <w:t xml:space="preserve">: object containing the rules retrieved from the Adobe servers in AEP format. The rules </w:t>
      </w:r>
      <w:r w:rsidR="00DE3156">
        <w:rPr>
          <w:lang w:val="en-GB"/>
        </w:rPr>
        <w:t>can</w:t>
      </w:r>
      <w:r w:rsidRPr="00343718">
        <w:rPr>
          <w:lang w:val="en-GB"/>
        </w:rPr>
        <w:t xml:space="preserve"> be retrieved by the </w:t>
      </w:r>
      <w:r w:rsidR="00DE3156">
        <w:rPr>
          <w:lang w:val="en-GB"/>
        </w:rPr>
        <w:t>developer</w:t>
      </w:r>
      <w:r w:rsidRPr="00343718">
        <w:rPr>
          <w:lang w:val="en-GB"/>
        </w:rPr>
        <w:t xml:space="preserve"> and passed to the </w:t>
      </w:r>
      <w:r w:rsidR="00A00B9F">
        <w:rPr>
          <w:lang w:val="en-GB"/>
        </w:rPr>
        <w:t>SDK client</w:t>
      </w:r>
      <w:r w:rsidR="0042646A">
        <w:rPr>
          <w:lang w:val="en-GB"/>
        </w:rPr>
        <w:t xml:space="preserve"> </w:t>
      </w:r>
      <w:r w:rsidR="0042646A">
        <w:rPr>
          <w:lang w:val="en-GB"/>
        </w:rPr>
        <w:lastRenderedPageBreak/>
        <w:t>as a configuration</w:t>
      </w:r>
      <w:r w:rsidR="00A00B9F">
        <w:rPr>
          <w:lang w:val="en-GB"/>
        </w:rPr>
        <w:t xml:space="preserve"> parameter</w:t>
      </w:r>
      <w:r w:rsidRPr="00343718">
        <w:rPr>
          <w:lang w:val="en-GB"/>
        </w:rPr>
        <w:t>. If the rules are not provided</w:t>
      </w:r>
      <w:r w:rsidR="00F640C1">
        <w:rPr>
          <w:lang w:val="en-GB"/>
        </w:rPr>
        <w:t>,</w:t>
      </w:r>
      <w:r w:rsidRPr="00343718">
        <w:rPr>
          <w:lang w:val="en-GB"/>
        </w:rPr>
        <w:t xml:space="preserve"> the SDK Client will retrieve them from the Adobe servers.</w:t>
      </w:r>
    </w:p>
    <w:p w14:paraId="640FFA7B" w14:textId="11E68D1F" w:rsidR="00CD55B0" w:rsidRPr="005C4E61" w:rsidRDefault="00CD55B0" w:rsidP="005C4E61">
      <w:pPr>
        <w:spacing w:line="259" w:lineRule="auto"/>
        <w:jc w:val="both"/>
        <w:rPr>
          <w:b/>
          <w:bCs/>
          <w:lang w:val="en-GB"/>
        </w:rPr>
      </w:pPr>
      <w:r w:rsidRPr="00343718">
        <w:rPr>
          <w:b/>
          <w:bCs/>
          <w:lang w:val="en-GB"/>
        </w:rPr>
        <w:t>For the lab exercise the rules bundle will be automatically fetched.</w:t>
      </w:r>
    </w:p>
    <w:p w14:paraId="54092503" w14:textId="77777777" w:rsidR="00CD55B0" w:rsidRDefault="00CD55B0" w:rsidP="00CD55B0">
      <w:pPr>
        <w:rPr>
          <w:b/>
          <w:bCs/>
          <w:lang w:val="en-GB"/>
        </w:rPr>
      </w:pPr>
    </w:p>
    <w:p w14:paraId="7DDDC63E" w14:textId="77777777" w:rsidR="00CD55B0" w:rsidRPr="006A79A7" w:rsidRDefault="00CD55B0" w:rsidP="00CD55B0">
      <w:pPr>
        <w:rPr>
          <w:rFonts w:eastAsiaTheme="majorEastAsia" w:cstheme="majorBidi" w:hint="eastAsia"/>
          <w:color w:val="0F4761" w:themeColor="accent1" w:themeShade="BF"/>
          <w:sz w:val="28"/>
          <w:szCs w:val="28"/>
        </w:rPr>
      </w:pPr>
      <w:r w:rsidRPr="006A79A7">
        <w:rPr>
          <w:rFonts w:eastAsiaTheme="majorEastAsia" w:cstheme="majorBidi"/>
          <w:color w:val="0F4761" w:themeColor="accent1" w:themeShade="BF"/>
          <w:sz w:val="28"/>
          <w:szCs w:val="28"/>
        </w:rPr>
        <w:t>Evaluation and preparation of the rules</w:t>
      </w:r>
    </w:p>
    <w:p w14:paraId="400B36C7" w14:textId="77777777" w:rsidR="00CD55B0" w:rsidRDefault="00CD55B0" w:rsidP="00CD55B0">
      <w:pPr>
        <w:rPr>
          <w:b/>
          <w:bCs/>
        </w:rPr>
      </w:pPr>
    </w:p>
    <w:p w14:paraId="09414CAF" w14:textId="77777777" w:rsidR="00CD55B0" w:rsidRDefault="00CD55B0" w:rsidP="00CD55B0">
      <w:pPr>
        <w:jc w:val="both"/>
      </w:pPr>
      <w:r>
        <w:t xml:space="preserve">The </w:t>
      </w:r>
      <w:r w:rsidRPr="00651B70">
        <w:rPr>
          <w:b/>
          <w:bCs/>
        </w:rPr>
        <w:t>SDK</w:t>
      </w:r>
      <w:r>
        <w:t xml:space="preserve"> </w:t>
      </w:r>
      <w:r w:rsidRPr="37C83C4A">
        <w:rPr>
          <w:b/>
          <w:bCs/>
        </w:rPr>
        <w:t>Client</w:t>
      </w:r>
      <w:r>
        <w:t xml:space="preserve"> will return an object that contains the rules ready for evaluation and execution. If there is any problem the </w:t>
      </w:r>
      <w:r w:rsidRPr="37C83C4A">
        <w:rPr>
          <w:b/>
          <w:bCs/>
        </w:rPr>
        <w:t xml:space="preserve">Client </w:t>
      </w:r>
      <w:r>
        <w:t>will throw an error.</w:t>
      </w:r>
    </w:p>
    <w:p w14:paraId="292787A1" w14:textId="77777777" w:rsidR="00CD55B0" w:rsidRDefault="00CD55B0" w:rsidP="00CD55B0">
      <w:pPr>
        <w:jc w:val="both"/>
      </w:pPr>
      <w:r>
        <w:t>The types of errors that can appear can be related to</w:t>
      </w:r>
    </w:p>
    <w:p w14:paraId="6C8AEBD9" w14:textId="4539F91B" w:rsidR="00CD55B0" w:rsidRDefault="00CD55B0" w:rsidP="00CD55B0">
      <w:pPr>
        <w:pStyle w:val="ListParagraph"/>
        <w:numPr>
          <w:ilvl w:val="0"/>
          <w:numId w:val="60"/>
        </w:numPr>
        <w:jc w:val="both"/>
      </w:pPr>
      <w:r>
        <w:t>the library not being able to fetch the rules (might be a configuration problem in Akamai)</w:t>
      </w:r>
    </w:p>
    <w:p w14:paraId="2886E529" w14:textId="77777777" w:rsidR="00CD55B0" w:rsidRDefault="00CD55B0" w:rsidP="00CD55B0">
      <w:pPr>
        <w:pStyle w:val="ListParagraph"/>
        <w:numPr>
          <w:ilvl w:val="0"/>
          <w:numId w:val="60"/>
        </w:numPr>
        <w:jc w:val="both"/>
      </w:pPr>
      <w:r>
        <w:t>the rules are not in the correct format</w:t>
      </w:r>
    </w:p>
    <w:p w14:paraId="5A121D00" w14:textId="77777777" w:rsidR="00CD55B0" w:rsidRDefault="00CD55B0" w:rsidP="00CD55B0">
      <w:pPr>
        <w:pStyle w:val="ListParagraph"/>
        <w:numPr>
          <w:ilvl w:val="0"/>
          <w:numId w:val="60"/>
        </w:numPr>
        <w:jc w:val="both"/>
      </w:pPr>
      <w:r>
        <w:t>the configuration Id’s are missing or incorrect</w:t>
      </w:r>
    </w:p>
    <w:p w14:paraId="03EF714E" w14:textId="77777777" w:rsidR="00CD55B0" w:rsidRDefault="00CD55B0" w:rsidP="00CD55B0">
      <w:pPr>
        <w:pStyle w:val="ListParagraph"/>
        <w:numPr>
          <w:ilvl w:val="0"/>
          <w:numId w:val="60"/>
        </w:numPr>
        <w:jc w:val="both"/>
      </w:pPr>
      <w:r w:rsidRPr="37C83C4A">
        <w:t>...other problems</w:t>
      </w:r>
    </w:p>
    <w:p w14:paraId="13DA6AD2" w14:textId="77777777" w:rsidR="00CD55B0" w:rsidRPr="006A79A7" w:rsidRDefault="00CD55B0" w:rsidP="00CD55B0">
      <w:pPr>
        <w:rPr>
          <w:rFonts w:eastAsiaTheme="majorEastAsia" w:cstheme="majorBidi" w:hint="eastAsia"/>
          <w:color w:val="0F4761" w:themeColor="accent1" w:themeShade="BF"/>
          <w:sz w:val="28"/>
          <w:szCs w:val="28"/>
        </w:rPr>
      </w:pPr>
    </w:p>
    <w:p w14:paraId="3D40B795" w14:textId="543205F8" w:rsidR="00CD55B0" w:rsidRPr="006A79A7" w:rsidRDefault="00CD55B0" w:rsidP="2ACCAAFE">
      <w:pPr>
        <w:pStyle w:val="Heading3"/>
        <w:rPr>
          <w:rFonts w:hint="eastAsia"/>
        </w:rPr>
      </w:pPr>
      <w:bookmarkStart w:id="50" w:name="_Toc966951848"/>
      <w:r>
        <w:t>Exercise 3: Retrieving the consequences</w:t>
      </w:r>
      <w:bookmarkEnd w:id="50"/>
    </w:p>
    <w:p w14:paraId="76CF98EE" w14:textId="77777777" w:rsidR="00CD55B0" w:rsidRDefault="00CD55B0" w:rsidP="00CD55B0">
      <w:pPr>
        <w:rPr>
          <w:b/>
          <w:bCs/>
        </w:rPr>
      </w:pPr>
    </w:p>
    <w:p w14:paraId="152ADF72" w14:textId="312093AA" w:rsidR="00CD55B0" w:rsidRDefault="00CD55B0" w:rsidP="005F30DE">
      <w:pPr>
        <w:jc w:val="both"/>
      </w:pPr>
      <w:r w:rsidRPr="00047A44">
        <w:t xml:space="preserve">Upon receiving a client request, </w:t>
      </w:r>
      <w:r>
        <w:t>the SDK</w:t>
      </w:r>
      <w:r w:rsidRPr="00047A44">
        <w:t xml:space="preserve"> will assess the request and determine the implications.</w:t>
      </w:r>
      <w:r>
        <w:t xml:space="preserve"> The </w:t>
      </w:r>
      <w:r w:rsidRPr="00447E93">
        <w:rPr>
          <w:b/>
          <w:bCs/>
        </w:rPr>
        <w:t>Event</w:t>
      </w:r>
      <w:r>
        <w:t xml:space="preserve"> must be built on the </w:t>
      </w:r>
      <w:proofErr w:type="spellStart"/>
      <w:r w:rsidR="0007787F">
        <w:t>E</w:t>
      </w:r>
      <w:r w:rsidR="00F41668">
        <w:t>dge</w:t>
      </w:r>
      <w:r w:rsidR="0007787F">
        <w:t>W</w:t>
      </w:r>
      <w:r w:rsidR="00F41668">
        <w:t>orker</w:t>
      </w:r>
      <w:proofErr w:type="spellEnd"/>
      <w:r>
        <w:t xml:space="preserve"> </w:t>
      </w:r>
      <w:hyperlink r:id="rId61" w:anchor="spa-example">
        <w:r w:rsidRPr="3E9D4E6A">
          <w:rPr>
            <w:rStyle w:val="Hyperlink"/>
          </w:rPr>
          <w:t>in the XDM format</w:t>
        </w:r>
      </w:hyperlink>
      <w:r>
        <w:t>.</w:t>
      </w:r>
    </w:p>
    <w:p w14:paraId="28CACAFE" w14:textId="5737356E" w:rsidR="00CD55B0" w:rsidRDefault="00CD55B0" w:rsidP="005F30DE">
      <w:pPr>
        <w:jc w:val="both"/>
      </w:pPr>
      <w:r w:rsidRPr="00447E93">
        <w:t>In the code sequence below, we are constructing an event that enables decision-making based on</w:t>
      </w:r>
      <w:r w:rsidR="00CD0012">
        <w:t xml:space="preserve"> the</w:t>
      </w:r>
      <w:r w:rsidR="00260981">
        <w:t xml:space="preserve"> visitor</w:t>
      </w:r>
      <w:r w:rsidRPr="00447E93">
        <w:t xml:space="preserve"> allocation</w:t>
      </w:r>
      <w:r w:rsidR="00260981">
        <w:t xml:space="preserve"> to the </w:t>
      </w:r>
      <w:r w:rsidR="00E01D05">
        <w:t>available</w:t>
      </w:r>
      <w:r w:rsidR="00260981">
        <w:t xml:space="preserve"> </w:t>
      </w:r>
      <w:r w:rsidR="008421EA">
        <w:t>Experiences</w:t>
      </w:r>
      <w:r w:rsidR="005E25D3">
        <w:t>,</w:t>
      </w:r>
      <w:r w:rsidR="008421EA">
        <w:t xml:space="preserve"> </w:t>
      </w:r>
      <w:r w:rsidR="00E01D05">
        <w:t>using</w:t>
      </w:r>
      <w:r w:rsidR="005E25D3">
        <w:t xml:space="preserve"> the ECID</w:t>
      </w:r>
      <w:r w:rsidR="00E01D05">
        <w:t xml:space="preserve"> cookie value</w:t>
      </w:r>
      <w:r w:rsidR="005E25D3">
        <w:t xml:space="preserve">, </w:t>
      </w:r>
      <w:r w:rsidR="00E078C1">
        <w:t>and the</w:t>
      </w:r>
      <w:r w:rsidRPr="00447E93">
        <w:t xml:space="preserve"> URL</w:t>
      </w:r>
      <w:r w:rsidR="00E078C1">
        <w:t>,</w:t>
      </w:r>
      <w:r w:rsidRPr="00447E93">
        <w:t xml:space="preserve"> by passing in the address.</w:t>
      </w:r>
    </w:p>
    <w:p w14:paraId="06DA3D0E" w14:textId="77777777" w:rsidR="00CD55B0" w:rsidRDefault="00CD55B0" w:rsidP="00CD55B0"/>
    <w:p w14:paraId="7D650033" w14:textId="77777777" w:rsidR="00CD55B0" w:rsidRDefault="00CD55B0" w:rsidP="00CD55B0">
      <w:r>
        <w:rPr>
          <w:noProof/>
        </w:rPr>
        <w:drawing>
          <wp:inline distT="0" distB="0" distL="0" distR="0" wp14:anchorId="5BC7A999" wp14:editId="7427DDB8">
            <wp:extent cx="5280812" cy="2556933"/>
            <wp:effectExtent l="0" t="0" r="2540" b="0"/>
            <wp:docPr id="2005050657" name="Picture 200505065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0657" name="Picture 2005050657" descr="A screen shot of a computer program&#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50312" cy="2590585"/>
                    </a:xfrm>
                    <a:prstGeom prst="rect">
                      <a:avLst/>
                    </a:prstGeom>
                  </pic:spPr>
                </pic:pic>
              </a:graphicData>
            </a:graphic>
          </wp:inline>
        </w:drawing>
      </w:r>
    </w:p>
    <w:p w14:paraId="26C5949F" w14:textId="77777777" w:rsidR="00CD55B0" w:rsidRDefault="00CD55B0" w:rsidP="00CD55B0">
      <w:pPr>
        <w:jc w:val="both"/>
      </w:pPr>
      <w:r w:rsidRPr="00061166">
        <w:rPr>
          <w:b/>
          <w:bCs/>
        </w:rPr>
        <w:t xml:space="preserve">Step </w:t>
      </w:r>
      <w:r>
        <w:rPr>
          <w:b/>
          <w:bCs/>
        </w:rPr>
        <w:t>1</w:t>
      </w:r>
      <w:r w:rsidRPr="00061166">
        <w:rPr>
          <w:b/>
          <w:bCs/>
        </w:rPr>
        <w:t xml:space="preserve">: </w:t>
      </w:r>
      <w:r>
        <w:t xml:space="preserve">The </w:t>
      </w:r>
      <w:proofErr w:type="spellStart"/>
      <w:proofErr w:type="gramStart"/>
      <w:r w:rsidRPr="3E9D4E6A">
        <w:rPr>
          <w:b/>
          <w:bCs/>
        </w:rPr>
        <w:t>client.sendEvent</w:t>
      </w:r>
      <w:proofErr w:type="spellEnd"/>
      <w:proofErr w:type="gramEnd"/>
      <w:r>
        <w:t xml:space="preserve"> function will receive the </w:t>
      </w:r>
      <w:r w:rsidRPr="00A15BFC">
        <w:rPr>
          <w:b/>
          <w:bCs/>
        </w:rPr>
        <w:t>event</w:t>
      </w:r>
      <w:r>
        <w:t xml:space="preserve"> and respond with the consequences.</w:t>
      </w:r>
    </w:p>
    <w:p w14:paraId="04E3676A" w14:textId="77777777" w:rsidR="00CD55B0" w:rsidRDefault="00CD55B0" w:rsidP="00CD55B0">
      <w:pPr>
        <w:jc w:val="both"/>
      </w:pPr>
      <w:r>
        <w:t xml:space="preserve">In the </w:t>
      </w:r>
      <w:r w:rsidRPr="005820DB">
        <w:rPr>
          <w:b/>
          <w:bCs/>
        </w:rPr>
        <w:t>index.js</w:t>
      </w:r>
      <w:r>
        <w:t xml:space="preserve"> file go to the section where the event is created and add the following line of code to retrieve the consequences:</w:t>
      </w:r>
    </w:p>
    <w:p w14:paraId="23030435" w14:textId="77777777" w:rsidR="00CD55B0" w:rsidRPr="008C5B35" w:rsidRDefault="00CD55B0" w:rsidP="00CD55B0">
      <w:pPr>
        <w:shd w:val="clear" w:color="auto" w:fill="FFFFFF"/>
        <w:spacing w:line="270" w:lineRule="atLeast"/>
        <w:ind w:firstLine="720"/>
        <w:rPr>
          <w:rFonts w:ascii="Menlo" w:eastAsia="Times New Roman" w:hAnsi="Menlo" w:cs="Menlo"/>
          <w:color w:val="3B3B3B"/>
          <w:kern w:val="0"/>
          <w:sz w:val="18"/>
          <w:szCs w:val="18"/>
          <w:lang w:eastAsia="en-GB"/>
          <w14:ligatures w14:val="none"/>
        </w:rPr>
      </w:pPr>
      <w:r w:rsidRPr="008C5B35">
        <w:rPr>
          <w:rFonts w:ascii="Menlo" w:eastAsia="Times New Roman" w:hAnsi="Menlo" w:cs="Menlo"/>
          <w:color w:val="0000FF"/>
          <w:kern w:val="0"/>
          <w:sz w:val="18"/>
          <w:szCs w:val="18"/>
          <w:lang w:eastAsia="en-GB"/>
          <w14:ligatures w14:val="none"/>
        </w:rPr>
        <w:t>const</w:t>
      </w:r>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0070C1"/>
          <w:kern w:val="0"/>
          <w:sz w:val="18"/>
          <w:szCs w:val="18"/>
          <w:lang w:eastAsia="en-GB"/>
          <w14:ligatures w14:val="none"/>
        </w:rPr>
        <w:t>consequences</w:t>
      </w:r>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000000"/>
          <w:kern w:val="0"/>
          <w:sz w:val="18"/>
          <w:szCs w:val="18"/>
          <w:lang w:eastAsia="en-GB"/>
          <w14:ligatures w14:val="none"/>
        </w:rPr>
        <w:t>=</w:t>
      </w:r>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AF00DB"/>
          <w:kern w:val="0"/>
          <w:sz w:val="18"/>
          <w:szCs w:val="18"/>
          <w:lang w:eastAsia="en-GB"/>
          <w14:ligatures w14:val="none"/>
        </w:rPr>
        <w:t>await</w:t>
      </w:r>
      <w:r w:rsidRPr="008C5B35">
        <w:rPr>
          <w:rFonts w:ascii="Menlo" w:eastAsia="Times New Roman" w:hAnsi="Menlo" w:cs="Menlo"/>
          <w:color w:val="3B3B3B"/>
          <w:kern w:val="0"/>
          <w:sz w:val="18"/>
          <w:szCs w:val="18"/>
          <w:lang w:eastAsia="en-GB"/>
          <w14:ligatures w14:val="none"/>
        </w:rPr>
        <w:t xml:space="preserve"> </w:t>
      </w:r>
      <w:proofErr w:type="spellStart"/>
      <w:proofErr w:type="gramStart"/>
      <w:r w:rsidRPr="008C5B35">
        <w:rPr>
          <w:rFonts w:ascii="Menlo" w:eastAsia="Times New Roman" w:hAnsi="Menlo" w:cs="Menlo"/>
          <w:color w:val="0070C1"/>
          <w:kern w:val="0"/>
          <w:sz w:val="18"/>
          <w:szCs w:val="18"/>
          <w:lang w:eastAsia="en-GB"/>
          <w14:ligatures w14:val="none"/>
        </w:rPr>
        <w:t>client</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795E26"/>
          <w:kern w:val="0"/>
          <w:sz w:val="18"/>
          <w:szCs w:val="18"/>
          <w:lang w:eastAsia="en-GB"/>
          <w14:ligatures w14:val="none"/>
        </w:rPr>
        <w:t>sendEvent</w:t>
      </w:r>
      <w:proofErr w:type="spellEnd"/>
      <w:proofErr w:type="gramEnd"/>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0070C1"/>
          <w:kern w:val="0"/>
          <w:sz w:val="18"/>
          <w:szCs w:val="18"/>
          <w:lang w:eastAsia="en-GB"/>
          <w14:ligatures w14:val="none"/>
        </w:rPr>
        <w:t>event</w:t>
      </w:r>
      <w:r w:rsidRPr="008C5B35">
        <w:rPr>
          <w:rFonts w:ascii="Menlo" w:eastAsia="Times New Roman" w:hAnsi="Menlo" w:cs="Menlo"/>
          <w:color w:val="3B3B3B"/>
          <w:kern w:val="0"/>
          <w:sz w:val="18"/>
          <w:szCs w:val="18"/>
          <w:lang w:eastAsia="en-GB"/>
          <w14:ligatures w14:val="none"/>
        </w:rPr>
        <w:t>);</w:t>
      </w:r>
    </w:p>
    <w:p w14:paraId="45C52FA8" w14:textId="77777777" w:rsidR="00CD55B0" w:rsidRDefault="00CD55B0" w:rsidP="00CD55B0">
      <w:pPr>
        <w:jc w:val="both"/>
      </w:pPr>
    </w:p>
    <w:p w14:paraId="38C22808" w14:textId="77777777" w:rsidR="00CD55B0" w:rsidRDefault="00CD55B0" w:rsidP="00CD55B0">
      <w:pPr>
        <w:rPr>
          <w:b/>
          <w:bCs/>
        </w:rPr>
      </w:pPr>
    </w:p>
    <w:p w14:paraId="0B86993F" w14:textId="62D259B4" w:rsidR="00CD55B0" w:rsidRPr="00061166" w:rsidRDefault="00CD55B0" w:rsidP="2ACCAAFE">
      <w:pPr>
        <w:pStyle w:val="Heading3"/>
        <w:rPr>
          <w:rFonts w:hint="eastAsia"/>
        </w:rPr>
      </w:pPr>
      <w:bookmarkStart w:id="51" w:name="_Toc1089270400"/>
      <w:r>
        <w:lastRenderedPageBreak/>
        <w:t>Exercise 4: Sending the Display event</w:t>
      </w:r>
      <w:bookmarkEnd w:id="51"/>
    </w:p>
    <w:p w14:paraId="45B1AD4D" w14:textId="77777777" w:rsidR="00CD55B0" w:rsidRDefault="00CD55B0" w:rsidP="00CD55B0"/>
    <w:p w14:paraId="066696C2" w14:textId="77777777" w:rsidR="004018DE" w:rsidRDefault="00CD55B0" w:rsidP="00CD55B0">
      <w:pPr>
        <w:jc w:val="both"/>
      </w:pPr>
      <w:r w:rsidRPr="00BE0453">
        <w:rPr>
          <w:b/>
          <w:bCs/>
        </w:rPr>
        <w:t>Step 1:</w:t>
      </w:r>
      <w:r w:rsidRPr="00BE0453">
        <w:t xml:space="preserve"> To track displayed events, </w:t>
      </w:r>
      <w:r>
        <w:t xml:space="preserve">we need to </w:t>
      </w:r>
      <w:r w:rsidRPr="00BE0453">
        <w:t>send a notification to Adobe servers. Typically, this can be done in a fire-and-forget manner, as the result is not needed.</w:t>
      </w:r>
      <w:r w:rsidRPr="37C83C4A">
        <w:t xml:space="preserve"> </w:t>
      </w:r>
    </w:p>
    <w:p w14:paraId="78EAC82A" w14:textId="4FD85544" w:rsidR="00CD55B0" w:rsidRPr="007C483C" w:rsidRDefault="004018DE" w:rsidP="007C483C">
      <w:pPr>
        <w:jc w:val="both"/>
      </w:pPr>
      <w:r>
        <w:t>S</w:t>
      </w:r>
      <w:r w:rsidR="00CD55B0" w:rsidRPr="00BC6A6D">
        <w:t xml:space="preserve">et </w:t>
      </w:r>
      <w:r w:rsidR="00CD55B0" w:rsidRPr="005D63F7">
        <w:rPr>
          <w:b/>
          <w:bCs/>
        </w:rPr>
        <w:t>“</w:t>
      </w:r>
      <w:proofErr w:type="spellStart"/>
      <w:r w:rsidR="00CD55B0" w:rsidRPr="005D63F7">
        <w:rPr>
          <w:b/>
          <w:bCs/>
        </w:rPr>
        <w:t>sendDisplayEvent</w:t>
      </w:r>
      <w:proofErr w:type="spellEnd"/>
      <w:r w:rsidR="00CD55B0" w:rsidRPr="005D63F7">
        <w:rPr>
          <w:b/>
          <w:bCs/>
        </w:rPr>
        <w:t>: true”</w:t>
      </w:r>
      <w:r w:rsidR="00CD55B0" w:rsidRPr="00BC6A6D">
        <w:t xml:space="preserve"> in the </w:t>
      </w:r>
      <w:r w:rsidR="00AD3FF9">
        <w:rPr>
          <w:b/>
        </w:rPr>
        <w:t>e</w:t>
      </w:r>
      <w:r w:rsidR="00CD55B0" w:rsidRPr="00BC6A6D">
        <w:rPr>
          <w:b/>
        </w:rPr>
        <w:t>vent</w:t>
      </w:r>
      <w:r w:rsidR="00CD55B0" w:rsidRPr="00BC6A6D">
        <w:t xml:space="preserve"> </w:t>
      </w:r>
      <w:r w:rsidR="00AD3FF9">
        <w:t xml:space="preserve">passed to the </w:t>
      </w:r>
      <w:proofErr w:type="spellStart"/>
      <w:r w:rsidR="00CD55B0" w:rsidRPr="00BC6A6D">
        <w:rPr>
          <w:b/>
        </w:rPr>
        <w:t>sendEvent</w:t>
      </w:r>
      <w:proofErr w:type="spellEnd"/>
      <w:r w:rsidR="00CD55B0" w:rsidRPr="00BC6A6D">
        <w:t xml:space="preserve"> function to let the library automatically send the event.</w:t>
      </w:r>
      <w:r w:rsidR="002255C4">
        <w:t xml:space="preserve"> </w:t>
      </w:r>
    </w:p>
    <w:p w14:paraId="620DD988" w14:textId="77777777" w:rsidR="00CD55B0" w:rsidRDefault="00CD55B0" w:rsidP="00CD55B0">
      <w:pPr>
        <w:rPr>
          <w:rFonts w:eastAsiaTheme="majorEastAsia" w:cstheme="majorBidi" w:hint="eastAsia"/>
          <w:color w:val="0F4761" w:themeColor="accent1" w:themeShade="BF"/>
          <w:sz w:val="28"/>
          <w:szCs w:val="28"/>
        </w:rPr>
      </w:pPr>
    </w:p>
    <w:p w14:paraId="485F345C" w14:textId="4C040700" w:rsidR="00CD55B0" w:rsidRPr="00BE0453" w:rsidRDefault="00CD55B0" w:rsidP="2ACCAAFE">
      <w:pPr>
        <w:pStyle w:val="Heading3"/>
        <w:rPr>
          <w:rFonts w:hint="eastAsia"/>
        </w:rPr>
      </w:pPr>
      <w:bookmarkStart w:id="52" w:name="_Toc1151975897"/>
      <w:r>
        <w:t>Exercise 5: Working with the consequences</w:t>
      </w:r>
      <w:bookmarkEnd w:id="52"/>
    </w:p>
    <w:p w14:paraId="0768943A" w14:textId="77777777" w:rsidR="00CD55B0" w:rsidRDefault="00CD55B0" w:rsidP="00CD55B0">
      <w:pPr>
        <w:rPr>
          <w:b/>
          <w:bCs/>
        </w:rPr>
      </w:pPr>
    </w:p>
    <w:p w14:paraId="520B30A3" w14:textId="76FB1259" w:rsidR="00CD55B0" w:rsidRDefault="00CD55B0" w:rsidP="00CD55B0">
      <w:pPr>
        <w:jc w:val="both"/>
      </w:pPr>
      <w:r w:rsidRPr="00910474">
        <w:t xml:space="preserve">The </w:t>
      </w:r>
      <w:r>
        <w:t>consequences</w:t>
      </w:r>
      <w:r w:rsidRPr="00910474">
        <w:t xml:space="preserve"> provided by the </w:t>
      </w:r>
      <w:proofErr w:type="spellStart"/>
      <w:proofErr w:type="gramStart"/>
      <w:r w:rsidRPr="00910474">
        <w:rPr>
          <w:b/>
        </w:rPr>
        <w:t>client.sendEvent</w:t>
      </w:r>
      <w:proofErr w:type="spellEnd"/>
      <w:proofErr w:type="gramEnd"/>
      <w:r w:rsidRPr="00910474">
        <w:t xml:space="preserve"> function can be </w:t>
      </w:r>
      <w:r w:rsidR="00DD70F2">
        <w:t>applied</w:t>
      </w:r>
      <w:r w:rsidR="00935503">
        <w:t xml:space="preserve"> in the </w:t>
      </w:r>
      <w:proofErr w:type="spellStart"/>
      <w:r w:rsidR="00935503">
        <w:t>Edgeworkers</w:t>
      </w:r>
      <w:proofErr w:type="spellEnd"/>
      <w:r w:rsidR="00935503">
        <w:t xml:space="preserve"> code</w:t>
      </w:r>
      <w:r w:rsidRPr="00910474">
        <w:t xml:space="preserve"> for A/B testing the </w:t>
      </w:r>
      <w:r>
        <w:t>origin</w:t>
      </w:r>
      <w:r w:rsidRPr="00910474">
        <w:t xml:space="preserve"> website.</w:t>
      </w:r>
    </w:p>
    <w:p w14:paraId="1255C691" w14:textId="7B5EC022" w:rsidR="00CD55B0" w:rsidRDefault="00CD55B0" w:rsidP="00CD55B0">
      <w:pPr>
        <w:spacing w:line="259" w:lineRule="auto"/>
        <w:jc w:val="both"/>
      </w:pPr>
      <w:r>
        <w:t xml:space="preserve">In the following code </w:t>
      </w:r>
      <w:r w:rsidR="003D168F">
        <w:t>example,</w:t>
      </w:r>
      <w:r>
        <w:t xml:space="preserve"> we are </w:t>
      </w:r>
      <w:r w:rsidR="00FE379C">
        <w:t>using</w:t>
      </w:r>
      <w:r>
        <w:t xml:space="preserve"> the </w:t>
      </w:r>
      <w:proofErr w:type="spellStart"/>
      <w:r w:rsidRPr="3E9D4E6A">
        <w:rPr>
          <w:b/>
          <w:bCs/>
        </w:rPr>
        <w:t>HtmlRewritingStream</w:t>
      </w:r>
      <w:proofErr w:type="spellEnd"/>
      <w:r>
        <w:t>, extracting the consequence items, and applying the content of the consequence on the Origin response stream.</w:t>
      </w:r>
    </w:p>
    <w:p w14:paraId="7FAF6AFC" w14:textId="77777777" w:rsidR="00CD55B0" w:rsidRDefault="00CD55B0" w:rsidP="00CD55B0">
      <w:pPr>
        <w:spacing w:line="259" w:lineRule="auto"/>
      </w:pPr>
      <w:r>
        <w:t xml:space="preserve"> </w:t>
      </w:r>
    </w:p>
    <w:p w14:paraId="07A83C3D" w14:textId="77777777" w:rsidR="00CD55B0" w:rsidRDefault="00CD55B0" w:rsidP="00CD55B0">
      <w:r>
        <w:rPr>
          <w:noProof/>
        </w:rPr>
        <w:drawing>
          <wp:inline distT="0" distB="0" distL="0" distR="0" wp14:anchorId="1BC167FB" wp14:editId="018C9BB3">
            <wp:extent cx="5724524" cy="2905125"/>
            <wp:effectExtent l="0" t="0" r="0" b="0"/>
            <wp:docPr id="2034176279" name="Picture 203417627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6279" name="Picture 2034176279" descr="A computer screen with tex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5C1B98D8" w14:textId="77777777" w:rsidR="00CD55B0" w:rsidRDefault="00CD55B0" w:rsidP="00CD55B0"/>
    <w:p w14:paraId="7EE78144" w14:textId="77777777" w:rsidR="007C1944" w:rsidRPr="007C1944" w:rsidRDefault="007C1944" w:rsidP="007C1944">
      <w:pPr>
        <w:shd w:val="clear" w:color="auto" w:fill="FFFFFF"/>
        <w:spacing w:line="270" w:lineRule="atLeast"/>
        <w:rPr>
          <w:rFonts w:ascii="Menlo" w:eastAsia="Times New Roman" w:hAnsi="Menlo" w:cs="Menlo"/>
          <w:color w:val="3B3B3B"/>
          <w:kern w:val="0"/>
          <w:sz w:val="18"/>
          <w:szCs w:val="18"/>
          <w:lang w:val="en-RO" w:eastAsia="en-GB"/>
          <w14:ligatures w14:val="none"/>
        </w:rPr>
      </w:pPr>
      <w:r>
        <w:rPr>
          <w:b/>
          <w:bCs/>
        </w:rPr>
        <w:t xml:space="preserve">Step1: </w:t>
      </w:r>
      <w:r w:rsidRPr="007C1944">
        <w:t>Go to the line</w:t>
      </w:r>
      <w:r>
        <w:rPr>
          <w:b/>
          <w:bCs/>
        </w:rPr>
        <w:t xml:space="preserve"> </w:t>
      </w:r>
      <w:r w:rsidRPr="007C1944">
        <w:rPr>
          <w:rFonts w:ascii="Menlo" w:eastAsia="Times New Roman" w:hAnsi="Menlo" w:cs="Menlo"/>
          <w:color w:val="008000"/>
          <w:kern w:val="0"/>
          <w:sz w:val="18"/>
          <w:szCs w:val="18"/>
          <w:lang w:val="en-RO" w:eastAsia="en-GB"/>
          <w14:ligatures w14:val="none"/>
        </w:rPr>
        <w:t>// Exercise 5. Apply the consequences to the origin stream</w:t>
      </w:r>
    </w:p>
    <w:p w14:paraId="4F80B35F" w14:textId="77777777" w:rsidR="007C1944" w:rsidRDefault="007C1944">
      <w:r w:rsidRPr="007C1944">
        <w:t xml:space="preserve">and </w:t>
      </w:r>
      <w:r>
        <w:t xml:space="preserve">add the following lines of code to instantiate the </w:t>
      </w:r>
      <w:proofErr w:type="spellStart"/>
      <w:r w:rsidRPr="007C1944">
        <w:rPr>
          <w:b/>
          <w:bCs/>
        </w:rPr>
        <w:t>HTMLRewritingStream</w:t>
      </w:r>
      <w:proofErr w:type="spellEnd"/>
    </w:p>
    <w:p w14:paraId="780C847C" w14:textId="77777777" w:rsidR="007C1944" w:rsidRDefault="007C1944"/>
    <w:p w14:paraId="000AE57B" w14:textId="77777777" w:rsidR="007C1944" w:rsidRPr="007C1944" w:rsidRDefault="007C1944" w:rsidP="007C1944">
      <w:pPr>
        <w:shd w:val="clear" w:color="auto" w:fill="FFFFFF"/>
        <w:spacing w:line="270" w:lineRule="atLeast"/>
        <w:ind w:firstLine="720"/>
        <w:rPr>
          <w:rFonts w:ascii="Menlo" w:eastAsia="Times New Roman" w:hAnsi="Menlo" w:cs="Menlo"/>
          <w:color w:val="3B3B3B"/>
          <w:kern w:val="0"/>
          <w:sz w:val="18"/>
          <w:szCs w:val="18"/>
          <w:lang w:val="en-RO" w:eastAsia="en-GB"/>
          <w14:ligatures w14:val="none"/>
        </w:rPr>
      </w:pPr>
      <w:r w:rsidRPr="007C1944">
        <w:rPr>
          <w:rFonts w:ascii="Menlo" w:eastAsia="Times New Roman" w:hAnsi="Menlo" w:cs="Menlo"/>
          <w:color w:val="0000FF"/>
          <w:kern w:val="0"/>
          <w:sz w:val="18"/>
          <w:szCs w:val="18"/>
          <w:lang w:val="en-RO" w:eastAsia="en-GB"/>
          <w14:ligatures w14:val="none"/>
        </w:rPr>
        <w:t>const</w:t>
      </w:r>
      <w:r w:rsidRPr="007C1944">
        <w:rPr>
          <w:rFonts w:ascii="Menlo" w:eastAsia="Times New Roman" w:hAnsi="Menlo" w:cs="Menlo"/>
          <w:color w:val="3B3B3B"/>
          <w:kern w:val="0"/>
          <w:sz w:val="18"/>
          <w:szCs w:val="18"/>
          <w:lang w:val="en-RO" w:eastAsia="en-GB"/>
          <w14:ligatures w14:val="none"/>
        </w:rPr>
        <w:t xml:space="preserve"> </w:t>
      </w:r>
      <w:r w:rsidRPr="007C1944">
        <w:rPr>
          <w:rFonts w:ascii="Menlo" w:eastAsia="Times New Roman" w:hAnsi="Menlo" w:cs="Menlo"/>
          <w:color w:val="0070C1"/>
          <w:kern w:val="0"/>
          <w:sz w:val="18"/>
          <w:szCs w:val="18"/>
          <w:lang w:val="en-RO" w:eastAsia="en-GB"/>
          <w14:ligatures w14:val="none"/>
        </w:rPr>
        <w:t>streamRewriter</w:t>
      </w:r>
      <w:r w:rsidRPr="007C1944">
        <w:rPr>
          <w:rFonts w:ascii="Menlo" w:eastAsia="Times New Roman" w:hAnsi="Menlo" w:cs="Menlo"/>
          <w:color w:val="3B3B3B"/>
          <w:kern w:val="0"/>
          <w:sz w:val="18"/>
          <w:szCs w:val="18"/>
          <w:lang w:val="en-RO" w:eastAsia="en-GB"/>
          <w14:ligatures w14:val="none"/>
        </w:rPr>
        <w:t xml:space="preserve"> </w:t>
      </w:r>
      <w:r w:rsidRPr="007C1944">
        <w:rPr>
          <w:rFonts w:ascii="Menlo" w:eastAsia="Times New Roman" w:hAnsi="Menlo" w:cs="Menlo"/>
          <w:color w:val="000000"/>
          <w:kern w:val="0"/>
          <w:sz w:val="18"/>
          <w:szCs w:val="18"/>
          <w:lang w:val="en-RO" w:eastAsia="en-GB"/>
          <w14:ligatures w14:val="none"/>
        </w:rPr>
        <w:t>=</w:t>
      </w:r>
      <w:r w:rsidRPr="007C1944">
        <w:rPr>
          <w:rFonts w:ascii="Menlo" w:eastAsia="Times New Roman" w:hAnsi="Menlo" w:cs="Menlo"/>
          <w:color w:val="3B3B3B"/>
          <w:kern w:val="0"/>
          <w:sz w:val="18"/>
          <w:szCs w:val="18"/>
          <w:lang w:val="en-RO" w:eastAsia="en-GB"/>
          <w14:ligatures w14:val="none"/>
        </w:rPr>
        <w:t xml:space="preserve"> </w:t>
      </w:r>
      <w:r w:rsidRPr="007C1944">
        <w:rPr>
          <w:rFonts w:ascii="Menlo" w:eastAsia="Times New Roman" w:hAnsi="Menlo" w:cs="Menlo"/>
          <w:color w:val="0000FF"/>
          <w:kern w:val="0"/>
          <w:sz w:val="18"/>
          <w:szCs w:val="18"/>
          <w:lang w:val="en-RO" w:eastAsia="en-GB"/>
          <w14:ligatures w14:val="none"/>
        </w:rPr>
        <w:t>new</w:t>
      </w:r>
      <w:r w:rsidRPr="007C1944">
        <w:rPr>
          <w:rFonts w:ascii="Menlo" w:eastAsia="Times New Roman" w:hAnsi="Menlo" w:cs="Menlo"/>
          <w:color w:val="3B3B3B"/>
          <w:kern w:val="0"/>
          <w:sz w:val="18"/>
          <w:szCs w:val="18"/>
          <w:lang w:val="en-RO" w:eastAsia="en-GB"/>
          <w14:ligatures w14:val="none"/>
        </w:rPr>
        <w:t xml:space="preserve"> </w:t>
      </w:r>
      <w:r w:rsidRPr="007C1944">
        <w:rPr>
          <w:rFonts w:ascii="Menlo" w:eastAsia="Times New Roman" w:hAnsi="Menlo" w:cs="Menlo"/>
          <w:color w:val="795E26"/>
          <w:kern w:val="0"/>
          <w:sz w:val="18"/>
          <w:szCs w:val="18"/>
          <w:lang w:val="en-RO" w:eastAsia="en-GB"/>
          <w14:ligatures w14:val="none"/>
        </w:rPr>
        <w:t>HtmlRewritingStream</w:t>
      </w:r>
      <w:r w:rsidRPr="007C1944">
        <w:rPr>
          <w:rFonts w:ascii="Menlo" w:eastAsia="Times New Roman" w:hAnsi="Menlo" w:cs="Menlo"/>
          <w:color w:val="3B3B3B"/>
          <w:kern w:val="0"/>
          <w:sz w:val="18"/>
          <w:szCs w:val="18"/>
          <w:lang w:val="en-RO" w:eastAsia="en-GB"/>
          <w14:ligatures w14:val="none"/>
        </w:rPr>
        <w:t>();</w:t>
      </w:r>
    </w:p>
    <w:p w14:paraId="29C38883" w14:textId="364DBEFD" w:rsidR="00CD55B0" w:rsidRPr="000F5D0B" w:rsidRDefault="00CD55B0" w:rsidP="00A531D5">
      <w:r w:rsidRPr="005206E7">
        <w:rPr>
          <w:b/>
          <w:bCs/>
        </w:rPr>
        <w:t xml:space="preserve">Step </w:t>
      </w:r>
      <w:r w:rsidR="00AF0240">
        <w:rPr>
          <w:b/>
          <w:bCs/>
        </w:rPr>
        <w:t>2</w:t>
      </w:r>
      <w:r w:rsidRPr="005206E7">
        <w:rPr>
          <w:b/>
          <w:bCs/>
        </w:rPr>
        <w:t>:</w:t>
      </w:r>
      <w:r>
        <w:t xml:space="preserve"> Go to the </w:t>
      </w:r>
      <w:proofErr w:type="spellStart"/>
      <w:r w:rsidRPr="005206E7">
        <w:rPr>
          <w:b/>
          <w:bCs/>
        </w:rPr>
        <w:t>forEach</w:t>
      </w:r>
      <w:proofErr w:type="spellEnd"/>
      <w:r>
        <w:t xml:space="preserve"> loop in the </w:t>
      </w:r>
      <w:r w:rsidRPr="005206E7">
        <w:rPr>
          <w:b/>
          <w:bCs/>
        </w:rPr>
        <w:t>index.js</w:t>
      </w:r>
      <w:r>
        <w:t xml:space="preserve"> file and, after the line containing the comment </w:t>
      </w:r>
      <w:r w:rsidRPr="001E3AD1">
        <w:rPr>
          <w:rFonts w:ascii="Menlo" w:eastAsia="Times New Roman" w:hAnsi="Menlo" w:cs="Menlo"/>
          <w:color w:val="008000"/>
          <w:kern w:val="0"/>
          <w:sz w:val="18"/>
          <w:szCs w:val="18"/>
          <w:lang w:eastAsia="en-GB"/>
          <w14:ligatures w14:val="none"/>
        </w:rPr>
        <w:t>// match the DOM element based on the CSS selector</w:t>
      </w:r>
      <w:r>
        <w:t>, add the following code sequence:</w:t>
      </w:r>
    </w:p>
    <w:p w14:paraId="4D58CE99" w14:textId="77777777" w:rsidR="00CD55B0" w:rsidRPr="008C5B35" w:rsidRDefault="00CD55B0" w:rsidP="00CD55B0">
      <w:pPr>
        <w:shd w:val="clear" w:color="auto" w:fill="FFFFFF"/>
        <w:spacing w:line="270" w:lineRule="atLeast"/>
        <w:ind w:firstLine="720"/>
        <w:rPr>
          <w:rFonts w:ascii="Menlo" w:eastAsia="Times New Roman" w:hAnsi="Menlo" w:cs="Menlo"/>
          <w:color w:val="3B3B3B"/>
          <w:kern w:val="0"/>
          <w:sz w:val="18"/>
          <w:szCs w:val="18"/>
          <w:lang w:eastAsia="en-GB"/>
          <w14:ligatures w14:val="none"/>
        </w:rPr>
      </w:pPr>
      <w:proofErr w:type="spellStart"/>
      <w:r w:rsidRPr="008C5B35">
        <w:rPr>
          <w:rFonts w:ascii="Menlo" w:eastAsia="Times New Roman" w:hAnsi="Menlo" w:cs="Menlo"/>
          <w:color w:val="0070C1"/>
          <w:kern w:val="0"/>
          <w:sz w:val="18"/>
          <w:szCs w:val="18"/>
          <w:lang w:eastAsia="en-GB"/>
          <w14:ligatures w14:val="none"/>
        </w:rPr>
        <w:t>streamRewriter</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795E26"/>
          <w:kern w:val="0"/>
          <w:sz w:val="18"/>
          <w:szCs w:val="18"/>
          <w:lang w:eastAsia="en-GB"/>
          <w14:ligatures w14:val="none"/>
        </w:rPr>
        <w:t>onElement</w:t>
      </w:r>
      <w:proofErr w:type="spellEnd"/>
      <w:r w:rsidRPr="008C5B35">
        <w:rPr>
          <w:rFonts w:ascii="Menlo" w:eastAsia="Times New Roman" w:hAnsi="Menlo" w:cs="Menlo"/>
          <w:color w:val="3B3B3B"/>
          <w:kern w:val="0"/>
          <w:sz w:val="18"/>
          <w:szCs w:val="18"/>
          <w:lang w:eastAsia="en-GB"/>
          <w14:ligatures w14:val="none"/>
        </w:rPr>
        <w:t>(</w:t>
      </w:r>
      <w:proofErr w:type="spellStart"/>
      <w:proofErr w:type="gramStart"/>
      <w:r w:rsidRPr="008C5B35">
        <w:rPr>
          <w:rFonts w:ascii="Menlo" w:eastAsia="Times New Roman" w:hAnsi="Menlo" w:cs="Menlo"/>
          <w:color w:val="001080"/>
          <w:kern w:val="0"/>
          <w:sz w:val="18"/>
          <w:szCs w:val="18"/>
          <w:lang w:eastAsia="en-GB"/>
          <w14:ligatures w14:val="none"/>
        </w:rPr>
        <w:t>proposition</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001080"/>
          <w:kern w:val="0"/>
          <w:sz w:val="18"/>
          <w:szCs w:val="18"/>
          <w:lang w:eastAsia="en-GB"/>
          <w14:ligatures w14:val="none"/>
        </w:rPr>
        <w:t>selector</w:t>
      </w:r>
      <w:proofErr w:type="spellEnd"/>
      <w:proofErr w:type="gramEnd"/>
      <w:r w:rsidRPr="008C5B35">
        <w:rPr>
          <w:rFonts w:ascii="Menlo" w:eastAsia="Times New Roman" w:hAnsi="Menlo" w:cs="Menlo"/>
          <w:color w:val="3B3B3B"/>
          <w:kern w:val="0"/>
          <w:sz w:val="18"/>
          <w:szCs w:val="18"/>
          <w:lang w:eastAsia="en-GB"/>
          <w14:ligatures w14:val="none"/>
        </w:rPr>
        <w:t>, (</w:t>
      </w:r>
      <w:proofErr w:type="spellStart"/>
      <w:r w:rsidRPr="008C5B35">
        <w:rPr>
          <w:rFonts w:ascii="Menlo" w:eastAsia="Times New Roman" w:hAnsi="Menlo" w:cs="Menlo"/>
          <w:color w:val="001080"/>
          <w:kern w:val="0"/>
          <w:sz w:val="18"/>
          <w:szCs w:val="18"/>
          <w:lang w:eastAsia="en-GB"/>
          <w14:ligatures w14:val="none"/>
        </w:rPr>
        <w:t>el</w:t>
      </w:r>
      <w:proofErr w:type="spellEnd"/>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0000FF"/>
          <w:kern w:val="0"/>
          <w:sz w:val="18"/>
          <w:szCs w:val="18"/>
          <w:lang w:eastAsia="en-GB"/>
          <w14:ligatures w14:val="none"/>
        </w:rPr>
        <w:t>=&gt;</w:t>
      </w:r>
      <w:r w:rsidRPr="008C5B35">
        <w:rPr>
          <w:rFonts w:ascii="Menlo" w:eastAsia="Times New Roman" w:hAnsi="Menlo" w:cs="Menlo"/>
          <w:color w:val="3B3B3B"/>
          <w:kern w:val="0"/>
          <w:sz w:val="18"/>
          <w:szCs w:val="18"/>
          <w:lang w:eastAsia="en-GB"/>
          <w14:ligatures w14:val="none"/>
        </w:rPr>
        <w:t xml:space="preserve"> {</w:t>
      </w:r>
    </w:p>
    <w:p w14:paraId="62FAA895" w14:textId="77777777" w:rsidR="00CD55B0" w:rsidRPr="008C5B35" w:rsidRDefault="00CD55B0" w:rsidP="00CD55B0">
      <w:pPr>
        <w:shd w:val="clear" w:color="auto" w:fill="FFFFFF"/>
        <w:spacing w:line="270" w:lineRule="atLeast"/>
        <w:rPr>
          <w:rFonts w:ascii="Menlo" w:eastAsia="Times New Roman" w:hAnsi="Menlo" w:cs="Menlo"/>
          <w:color w:val="3B3B3B"/>
          <w:kern w:val="0"/>
          <w:sz w:val="18"/>
          <w:szCs w:val="18"/>
          <w:lang w:eastAsia="en-GB"/>
          <w14:ligatures w14:val="none"/>
        </w:rPr>
      </w:pPr>
      <w:r w:rsidRPr="008C5B35">
        <w:rPr>
          <w:rFonts w:ascii="Menlo" w:eastAsia="Times New Roman" w:hAnsi="Menlo" w:cs="Menlo"/>
          <w:color w:val="3B3B3B"/>
          <w:kern w:val="0"/>
          <w:sz w:val="18"/>
          <w:szCs w:val="18"/>
          <w:lang w:eastAsia="en-GB"/>
          <w14:ligatures w14:val="none"/>
        </w:rPr>
        <w:t xml:space="preserve">                  </w:t>
      </w:r>
      <w:proofErr w:type="spellStart"/>
      <w:proofErr w:type="gramStart"/>
      <w:r w:rsidRPr="008C5B35">
        <w:rPr>
          <w:rFonts w:ascii="Menlo" w:eastAsia="Times New Roman" w:hAnsi="Menlo" w:cs="Menlo"/>
          <w:color w:val="001080"/>
          <w:kern w:val="0"/>
          <w:sz w:val="18"/>
          <w:szCs w:val="18"/>
          <w:lang w:eastAsia="en-GB"/>
          <w14:ligatures w14:val="none"/>
        </w:rPr>
        <w:t>el</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795E26"/>
          <w:kern w:val="0"/>
          <w:sz w:val="18"/>
          <w:szCs w:val="18"/>
          <w:lang w:eastAsia="en-GB"/>
          <w14:ligatures w14:val="none"/>
        </w:rPr>
        <w:t>replaceWith</w:t>
      </w:r>
      <w:proofErr w:type="spellEnd"/>
      <w:proofErr w:type="gramEnd"/>
      <w:r w:rsidRPr="008C5B35">
        <w:rPr>
          <w:rFonts w:ascii="Menlo" w:eastAsia="Times New Roman" w:hAnsi="Menlo" w:cs="Menlo"/>
          <w:color w:val="3B3B3B"/>
          <w:kern w:val="0"/>
          <w:sz w:val="18"/>
          <w:szCs w:val="18"/>
          <w:lang w:eastAsia="en-GB"/>
          <w14:ligatures w14:val="none"/>
        </w:rPr>
        <w:t>(</w:t>
      </w:r>
      <w:proofErr w:type="spellStart"/>
      <w:r w:rsidRPr="008C5B35">
        <w:rPr>
          <w:rFonts w:ascii="Menlo" w:eastAsia="Times New Roman" w:hAnsi="Menlo" w:cs="Menlo"/>
          <w:color w:val="001080"/>
          <w:kern w:val="0"/>
          <w:sz w:val="18"/>
          <w:szCs w:val="18"/>
          <w:lang w:eastAsia="en-GB"/>
          <w14:ligatures w14:val="none"/>
        </w:rPr>
        <w:t>proposition</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001080"/>
          <w:kern w:val="0"/>
          <w:sz w:val="18"/>
          <w:szCs w:val="18"/>
          <w:lang w:eastAsia="en-GB"/>
          <w14:ligatures w14:val="none"/>
        </w:rPr>
        <w:t>payload</w:t>
      </w:r>
      <w:proofErr w:type="spellEnd"/>
      <w:r w:rsidRPr="008C5B35">
        <w:rPr>
          <w:rFonts w:ascii="Menlo" w:eastAsia="Times New Roman" w:hAnsi="Menlo" w:cs="Menlo"/>
          <w:color w:val="3B3B3B"/>
          <w:kern w:val="0"/>
          <w:sz w:val="18"/>
          <w:szCs w:val="18"/>
          <w:lang w:eastAsia="en-GB"/>
          <w14:ligatures w14:val="none"/>
        </w:rPr>
        <w:t>);</w:t>
      </w:r>
    </w:p>
    <w:p w14:paraId="452256A3" w14:textId="77777777" w:rsidR="00CD55B0" w:rsidRPr="008C5B35" w:rsidRDefault="00CD55B0" w:rsidP="00CD55B0">
      <w:pPr>
        <w:shd w:val="clear" w:color="auto" w:fill="FFFFFF"/>
        <w:spacing w:line="270" w:lineRule="atLeast"/>
        <w:rPr>
          <w:rFonts w:ascii="Menlo" w:eastAsia="Times New Roman" w:hAnsi="Menlo" w:cs="Menlo"/>
          <w:color w:val="3B3B3B"/>
          <w:kern w:val="0"/>
          <w:sz w:val="18"/>
          <w:szCs w:val="18"/>
          <w:lang w:eastAsia="en-GB"/>
          <w14:ligatures w14:val="none"/>
        </w:rPr>
      </w:pPr>
      <w:r w:rsidRPr="008C5B35">
        <w:rPr>
          <w:rFonts w:ascii="Menlo" w:eastAsia="Times New Roman" w:hAnsi="Menlo" w:cs="Menlo"/>
          <w:color w:val="3B3B3B"/>
          <w:kern w:val="0"/>
          <w:sz w:val="18"/>
          <w:szCs w:val="18"/>
          <w:lang w:eastAsia="en-GB"/>
          <w14:ligatures w14:val="none"/>
        </w:rPr>
        <w:t xml:space="preserve">              });</w:t>
      </w:r>
    </w:p>
    <w:p w14:paraId="4B7D5CEC" w14:textId="77777777" w:rsidR="00CD55B0" w:rsidRDefault="00CD55B0" w:rsidP="00CD55B0">
      <w:pPr>
        <w:rPr>
          <w:rFonts w:eastAsiaTheme="majorEastAsia" w:cstheme="majorBidi" w:hint="eastAsia"/>
          <w:color w:val="0F4761" w:themeColor="accent1" w:themeShade="BF"/>
          <w:sz w:val="28"/>
          <w:szCs w:val="28"/>
        </w:rPr>
      </w:pPr>
    </w:p>
    <w:p w14:paraId="4EE5678B" w14:textId="77777777" w:rsidR="00A531D5" w:rsidRDefault="00A531D5">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2362A1DA" w14:textId="5FA4C34E" w:rsidR="00CD55B0" w:rsidRPr="00180D35" w:rsidRDefault="00CD55B0" w:rsidP="00CD55B0">
      <w:pPr>
        <w:rPr>
          <w:rFonts w:eastAsiaTheme="majorEastAsia" w:cstheme="majorBidi" w:hint="eastAsia"/>
          <w:color w:val="0F4761" w:themeColor="accent1" w:themeShade="BF"/>
          <w:sz w:val="28"/>
          <w:szCs w:val="28"/>
        </w:rPr>
      </w:pPr>
      <w:r w:rsidRPr="00180D35">
        <w:rPr>
          <w:rFonts w:eastAsiaTheme="majorEastAsia" w:cstheme="majorBidi"/>
          <w:color w:val="0F4761" w:themeColor="accent1" w:themeShade="BF"/>
          <w:sz w:val="28"/>
          <w:szCs w:val="28"/>
        </w:rPr>
        <w:lastRenderedPageBreak/>
        <w:t>Exercise 6: Returning the processed response</w:t>
      </w:r>
    </w:p>
    <w:p w14:paraId="19E7F30D" w14:textId="77777777" w:rsidR="00CD55B0" w:rsidRDefault="00CD55B0" w:rsidP="00CD55B0"/>
    <w:p w14:paraId="7263FECE" w14:textId="5E366E61" w:rsidR="00CD55B0" w:rsidRDefault="00CD55B0" w:rsidP="00CD55B0">
      <w:r>
        <w:t>After</w:t>
      </w:r>
      <w:r w:rsidR="00653065">
        <w:t xml:space="preserve"> creating </w:t>
      </w:r>
      <w:r>
        <w:t xml:space="preserve">the </w:t>
      </w:r>
      <w:r w:rsidR="003303E0">
        <w:t xml:space="preserve">HTML rewriter </w:t>
      </w:r>
      <w:r>
        <w:t xml:space="preserve">processing stream, we </w:t>
      </w:r>
      <w:r w:rsidR="00517E45">
        <w:t xml:space="preserve">need to </w:t>
      </w:r>
      <w:r>
        <w:t>return the Response to the client and</w:t>
      </w:r>
      <w:r w:rsidR="003303E0">
        <w:t xml:space="preserve"> </w:t>
      </w:r>
      <w:r w:rsidR="00EF5BF8">
        <w:t xml:space="preserve">the </w:t>
      </w:r>
      <w:proofErr w:type="spellStart"/>
      <w:r w:rsidR="00A16EB5">
        <w:t>EdgeWorker</w:t>
      </w:r>
      <w:proofErr w:type="spellEnd"/>
      <w:r w:rsidR="00EF5BF8">
        <w:t xml:space="preserve"> </w:t>
      </w:r>
      <w:r w:rsidR="00ED606D">
        <w:t xml:space="preserve">code </w:t>
      </w:r>
      <w:r w:rsidR="00EF5BF8">
        <w:t xml:space="preserve">will </w:t>
      </w:r>
      <w:r>
        <w:t>apply the changes</w:t>
      </w:r>
      <w:r w:rsidR="00295882">
        <w:t xml:space="preserve"> on the returned page</w:t>
      </w:r>
      <w:r>
        <w:t>.</w:t>
      </w:r>
    </w:p>
    <w:p w14:paraId="013310D0" w14:textId="77777777" w:rsidR="00CD55B0" w:rsidRDefault="00CD55B0" w:rsidP="00CD55B0">
      <w:pPr>
        <w:rPr>
          <w:noProof/>
        </w:rPr>
      </w:pPr>
      <w:r>
        <w:rPr>
          <w:noProof/>
        </w:rPr>
        <w:drawing>
          <wp:inline distT="0" distB="0" distL="0" distR="0" wp14:anchorId="625746E0" wp14:editId="0A3DCD0A">
            <wp:extent cx="5257800" cy="1653452"/>
            <wp:effectExtent l="0" t="0" r="0" b="0"/>
            <wp:docPr id="1990630429" name="Picture 19906304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0429" name="Picture 1990630429" descr="A screen 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299935" cy="1666702"/>
                    </a:xfrm>
                    <a:prstGeom prst="rect">
                      <a:avLst/>
                    </a:prstGeom>
                  </pic:spPr>
                </pic:pic>
              </a:graphicData>
            </a:graphic>
          </wp:inline>
        </w:drawing>
      </w:r>
    </w:p>
    <w:p w14:paraId="1F18A54D" w14:textId="77777777" w:rsidR="00CD55B0" w:rsidRDefault="00CD55B0" w:rsidP="00CD55B0">
      <w:pPr>
        <w:rPr>
          <w:noProof/>
        </w:rPr>
      </w:pPr>
    </w:p>
    <w:p w14:paraId="0F8A351F" w14:textId="77777777" w:rsidR="00CD55B0" w:rsidRDefault="00CD55B0" w:rsidP="00CD55B0">
      <w:pPr>
        <w:tabs>
          <w:tab w:val="left" w:pos="507"/>
        </w:tabs>
      </w:pPr>
      <w:r w:rsidRPr="00F6769D">
        <w:rPr>
          <w:b/>
          <w:bCs/>
        </w:rPr>
        <w:t>Step 1:</w:t>
      </w:r>
      <w:r>
        <w:t xml:space="preserve"> In the </w:t>
      </w:r>
      <w:r w:rsidRPr="00A40AD9">
        <w:rPr>
          <w:b/>
          <w:bCs/>
        </w:rPr>
        <w:t>index.js</w:t>
      </w:r>
      <w:r>
        <w:t xml:space="preserve"> file go before the line marking the end of the </w:t>
      </w:r>
      <w:r w:rsidRPr="0023289E">
        <w:rPr>
          <w:b/>
          <w:bCs/>
        </w:rPr>
        <w:t>catch</w:t>
      </w:r>
      <w:r>
        <w:rPr>
          <w:b/>
          <w:bCs/>
        </w:rPr>
        <w:t xml:space="preserve"> </w:t>
      </w:r>
      <w:r w:rsidRPr="0023289E">
        <w:t xml:space="preserve">block </w:t>
      </w:r>
      <w:r>
        <w:t>and add the following code snippet:</w:t>
      </w:r>
    </w:p>
    <w:p w14:paraId="4424A371" w14:textId="77777777" w:rsidR="00CD55B0" w:rsidRPr="00FE5212" w:rsidRDefault="00CD55B0" w:rsidP="00CD55B0">
      <w:pPr>
        <w:shd w:val="clear" w:color="auto" w:fill="FFFFFF"/>
        <w:spacing w:line="270" w:lineRule="atLeast"/>
        <w:rPr>
          <w:rFonts w:ascii="Menlo" w:eastAsia="Times New Roman" w:hAnsi="Menlo" w:cs="Menlo"/>
          <w:color w:val="3B3B3B"/>
          <w:kern w:val="0"/>
          <w:sz w:val="18"/>
          <w:szCs w:val="18"/>
          <w:lang w:eastAsia="en-GB"/>
          <w14:ligatures w14:val="none"/>
        </w:rPr>
      </w:pPr>
      <w:r>
        <w:tab/>
      </w:r>
      <w:r w:rsidRPr="00FE5212">
        <w:rPr>
          <w:rFonts w:ascii="Menlo" w:eastAsia="Times New Roman" w:hAnsi="Menlo" w:cs="Menlo"/>
          <w:color w:val="AF00DB"/>
          <w:kern w:val="0"/>
          <w:sz w:val="18"/>
          <w:szCs w:val="18"/>
          <w:lang w:eastAsia="en-GB"/>
          <w14:ligatures w14:val="none"/>
        </w:rPr>
        <w:t>return</w:t>
      </w:r>
      <w:r w:rsidRPr="00FE5212">
        <w:rPr>
          <w:rFonts w:ascii="Menlo" w:eastAsia="Times New Roman" w:hAnsi="Menlo" w:cs="Menlo"/>
          <w:color w:val="3B3B3B"/>
          <w:kern w:val="0"/>
          <w:sz w:val="18"/>
          <w:szCs w:val="18"/>
          <w:lang w:eastAsia="en-GB"/>
          <w14:ligatures w14:val="none"/>
        </w:rPr>
        <w:t xml:space="preserve"> </w:t>
      </w:r>
      <w:proofErr w:type="spellStart"/>
      <w:proofErr w:type="gramStart"/>
      <w:r w:rsidRPr="00FE5212">
        <w:rPr>
          <w:rFonts w:ascii="Menlo" w:eastAsia="Times New Roman" w:hAnsi="Menlo" w:cs="Menlo"/>
          <w:color w:val="795E26"/>
          <w:kern w:val="0"/>
          <w:sz w:val="18"/>
          <w:szCs w:val="18"/>
          <w:lang w:eastAsia="en-GB"/>
          <w14:ligatures w14:val="none"/>
        </w:rPr>
        <w:t>createResponse</w:t>
      </w:r>
      <w:proofErr w:type="spellEnd"/>
      <w:r w:rsidRPr="00FE5212">
        <w:rPr>
          <w:rFonts w:ascii="Menlo" w:eastAsia="Times New Roman" w:hAnsi="Menlo" w:cs="Menlo"/>
          <w:color w:val="3B3B3B"/>
          <w:kern w:val="0"/>
          <w:sz w:val="18"/>
          <w:szCs w:val="18"/>
          <w:lang w:eastAsia="en-GB"/>
          <w14:ligatures w14:val="none"/>
        </w:rPr>
        <w:t>(</w:t>
      </w:r>
      <w:proofErr w:type="gramEnd"/>
    </w:p>
    <w:p w14:paraId="4C9EF895"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098658"/>
          <w:kern w:val="0"/>
          <w:sz w:val="18"/>
          <w:szCs w:val="18"/>
          <w:lang w:eastAsia="en-GB"/>
          <w14:ligatures w14:val="none"/>
        </w:rPr>
        <w:t>200</w:t>
      </w:r>
      <w:r w:rsidRPr="00FE5212">
        <w:rPr>
          <w:rFonts w:ascii="Menlo" w:eastAsia="Times New Roman" w:hAnsi="Menlo" w:cs="Menlo"/>
          <w:color w:val="3B3B3B"/>
          <w:kern w:val="0"/>
          <w:sz w:val="18"/>
          <w:szCs w:val="18"/>
          <w:lang w:eastAsia="en-GB"/>
          <w14:ligatures w14:val="none"/>
        </w:rPr>
        <w:t>,</w:t>
      </w:r>
    </w:p>
    <w:p w14:paraId="09B35C26"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
    <w:p w14:paraId="40E2E67C"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A31515"/>
          <w:kern w:val="0"/>
          <w:sz w:val="18"/>
          <w:szCs w:val="18"/>
          <w:lang w:eastAsia="en-GB"/>
          <w14:ligatures w14:val="none"/>
        </w:rPr>
        <w:t>"Powered-By"</w:t>
      </w:r>
      <w:r w:rsidRPr="00FE5212">
        <w:rPr>
          <w:rFonts w:ascii="Menlo" w:eastAsia="Times New Roman" w:hAnsi="Menlo" w:cs="Menlo"/>
          <w:color w:val="001080"/>
          <w:kern w:val="0"/>
          <w:sz w:val="18"/>
          <w:szCs w:val="18"/>
          <w:lang w:eastAsia="en-GB"/>
          <w14:ligatures w14:val="none"/>
        </w:rPr>
        <w:t>:</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A31515"/>
          <w:kern w:val="0"/>
          <w:sz w:val="18"/>
          <w:szCs w:val="18"/>
          <w:lang w:eastAsia="en-GB"/>
          <w14:ligatures w14:val="none"/>
        </w:rPr>
        <w:t xml:space="preserve">"Akamai </w:t>
      </w:r>
      <w:proofErr w:type="spellStart"/>
      <w:r w:rsidRPr="00FE5212">
        <w:rPr>
          <w:rFonts w:ascii="Menlo" w:eastAsia="Times New Roman" w:hAnsi="Menlo" w:cs="Menlo"/>
          <w:color w:val="A31515"/>
          <w:kern w:val="0"/>
          <w:sz w:val="18"/>
          <w:szCs w:val="18"/>
          <w:lang w:eastAsia="en-GB"/>
          <w14:ligatures w14:val="none"/>
        </w:rPr>
        <w:t>EdgeWorkers</w:t>
      </w:r>
      <w:proofErr w:type="spellEnd"/>
      <w:r w:rsidRPr="00FE5212">
        <w:rPr>
          <w:rFonts w:ascii="Menlo" w:eastAsia="Times New Roman" w:hAnsi="Menlo" w:cs="Menlo"/>
          <w:color w:val="A31515"/>
          <w:kern w:val="0"/>
          <w:sz w:val="18"/>
          <w:szCs w:val="18"/>
          <w:lang w:eastAsia="en-GB"/>
          <w14:ligatures w14:val="none"/>
        </w:rPr>
        <w:t xml:space="preserve"> "</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000000"/>
          <w:kern w:val="0"/>
          <w:sz w:val="18"/>
          <w:szCs w:val="18"/>
          <w:lang w:eastAsia="en-GB"/>
          <w14:ligatures w14:val="none"/>
        </w:rPr>
        <w:t>+</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0000FF"/>
          <w:kern w:val="0"/>
          <w:sz w:val="18"/>
          <w:szCs w:val="18"/>
          <w:lang w:eastAsia="en-GB"/>
          <w14:ligatures w14:val="none"/>
        </w:rPr>
        <w:t>new</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267F99"/>
          <w:kern w:val="0"/>
          <w:sz w:val="18"/>
          <w:szCs w:val="18"/>
          <w:lang w:eastAsia="en-GB"/>
          <w14:ligatures w14:val="none"/>
        </w:rPr>
        <w:t>Date</w:t>
      </w:r>
      <w:r w:rsidRPr="00FE5212">
        <w:rPr>
          <w:rFonts w:ascii="Menlo" w:eastAsia="Times New Roman" w:hAnsi="Menlo" w:cs="Menlo"/>
          <w:color w:val="3B3B3B"/>
          <w:kern w:val="0"/>
          <w:sz w:val="18"/>
          <w:szCs w:val="18"/>
          <w:lang w:eastAsia="en-GB"/>
          <w14:ligatures w14:val="none"/>
        </w:rPr>
        <w:t>(</w:t>
      </w:r>
      <w:proofErr w:type="gramStart"/>
      <w:r w:rsidRPr="00FE5212">
        <w:rPr>
          <w:rFonts w:ascii="Menlo" w:eastAsia="Times New Roman" w:hAnsi="Menlo" w:cs="Menlo"/>
          <w:color w:val="3B3B3B"/>
          <w:kern w:val="0"/>
          <w:sz w:val="18"/>
          <w:szCs w:val="18"/>
          <w:lang w:eastAsia="en-GB"/>
          <w14:ligatures w14:val="none"/>
        </w:rPr>
        <w:t>).</w:t>
      </w:r>
      <w:proofErr w:type="spellStart"/>
      <w:r w:rsidRPr="00FE5212">
        <w:rPr>
          <w:rFonts w:ascii="Menlo" w:eastAsia="Times New Roman" w:hAnsi="Menlo" w:cs="Menlo"/>
          <w:color w:val="795E26"/>
          <w:kern w:val="0"/>
          <w:sz w:val="18"/>
          <w:szCs w:val="18"/>
          <w:lang w:eastAsia="en-GB"/>
          <w14:ligatures w14:val="none"/>
        </w:rPr>
        <w:t>toString</w:t>
      </w:r>
      <w:proofErr w:type="spellEnd"/>
      <w:proofErr w:type="gramEnd"/>
      <w:r w:rsidRPr="00FE5212">
        <w:rPr>
          <w:rFonts w:ascii="Menlo" w:eastAsia="Times New Roman" w:hAnsi="Menlo" w:cs="Menlo"/>
          <w:color w:val="3B3B3B"/>
          <w:kern w:val="0"/>
          <w:sz w:val="18"/>
          <w:szCs w:val="18"/>
          <w:lang w:eastAsia="en-GB"/>
          <w14:ligatures w14:val="none"/>
        </w:rPr>
        <w:t>()],</w:t>
      </w:r>
    </w:p>
    <w:p w14:paraId="5BB1043A"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
    <w:p w14:paraId="30FC1577"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roofErr w:type="spellStart"/>
      <w:proofErr w:type="gramStart"/>
      <w:r w:rsidRPr="00FE5212">
        <w:rPr>
          <w:rFonts w:ascii="Menlo" w:eastAsia="Times New Roman" w:hAnsi="Menlo" w:cs="Menlo"/>
          <w:color w:val="0070C1"/>
          <w:kern w:val="0"/>
          <w:sz w:val="18"/>
          <w:szCs w:val="18"/>
          <w:lang w:eastAsia="en-GB"/>
          <w14:ligatures w14:val="none"/>
        </w:rPr>
        <w:t>originResponse</w:t>
      </w:r>
      <w:r w:rsidRPr="00FE5212">
        <w:rPr>
          <w:rFonts w:ascii="Menlo" w:eastAsia="Times New Roman" w:hAnsi="Menlo" w:cs="Menlo"/>
          <w:color w:val="3B3B3B"/>
          <w:kern w:val="0"/>
          <w:sz w:val="18"/>
          <w:szCs w:val="18"/>
          <w:lang w:eastAsia="en-GB"/>
          <w14:ligatures w14:val="none"/>
        </w:rPr>
        <w:t>.</w:t>
      </w:r>
      <w:r w:rsidRPr="00FE5212">
        <w:rPr>
          <w:rFonts w:ascii="Menlo" w:eastAsia="Times New Roman" w:hAnsi="Menlo" w:cs="Menlo"/>
          <w:color w:val="001080"/>
          <w:kern w:val="0"/>
          <w:sz w:val="18"/>
          <w:szCs w:val="18"/>
          <w:lang w:eastAsia="en-GB"/>
          <w14:ligatures w14:val="none"/>
        </w:rPr>
        <w:t>body</w:t>
      </w:r>
      <w:r w:rsidRPr="00FE5212">
        <w:rPr>
          <w:rFonts w:ascii="Menlo" w:eastAsia="Times New Roman" w:hAnsi="Menlo" w:cs="Menlo"/>
          <w:color w:val="3B3B3B"/>
          <w:kern w:val="0"/>
          <w:sz w:val="18"/>
          <w:szCs w:val="18"/>
          <w:lang w:eastAsia="en-GB"/>
          <w14:ligatures w14:val="none"/>
        </w:rPr>
        <w:t>.</w:t>
      </w:r>
      <w:r w:rsidRPr="00FE5212">
        <w:rPr>
          <w:rFonts w:ascii="Menlo" w:eastAsia="Times New Roman" w:hAnsi="Menlo" w:cs="Menlo"/>
          <w:color w:val="795E26"/>
          <w:kern w:val="0"/>
          <w:sz w:val="18"/>
          <w:szCs w:val="18"/>
          <w:lang w:eastAsia="en-GB"/>
          <w14:ligatures w14:val="none"/>
        </w:rPr>
        <w:t>pipeThrough</w:t>
      </w:r>
      <w:proofErr w:type="spellEnd"/>
      <w:proofErr w:type="gramEnd"/>
      <w:r w:rsidRPr="00FE5212">
        <w:rPr>
          <w:rFonts w:ascii="Menlo" w:eastAsia="Times New Roman" w:hAnsi="Menlo" w:cs="Menlo"/>
          <w:color w:val="3B3B3B"/>
          <w:kern w:val="0"/>
          <w:sz w:val="18"/>
          <w:szCs w:val="18"/>
          <w:lang w:eastAsia="en-GB"/>
          <w14:ligatures w14:val="none"/>
        </w:rPr>
        <w:t>(</w:t>
      </w:r>
      <w:proofErr w:type="spellStart"/>
      <w:r w:rsidRPr="00FE5212">
        <w:rPr>
          <w:rFonts w:ascii="Menlo" w:eastAsia="Times New Roman" w:hAnsi="Menlo" w:cs="Menlo"/>
          <w:color w:val="0070C1"/>
          <w:kern w:val="0"/>
          <w:sz w:val="18"/>
          <w:szCs w:val="18"/>
          <w:lang w:eastAsia="en-GB"/>
          <w14:ligatures w14:val="none"/>
        </w:rPr>
        <w:t>streamRewriter</w:t>
      </w:r>
      <w:proofErr w:type="spellEnd"/>
      <w:r w:rsidRPr="00FE5212">
        <w:rPr>
          <w:rFonts w:ascii="Menlo" w:eastAsia="Times New Roman" w:hAnsi="Menlo" w:cs="Menlo"/>
          <w:color w:val="3B3B3B"/>
          <w:kern w:val="0"/>
          <w:sz w:val="18"/>
          <w:szCs w:val="18"/>
          <w:lang w:eastAsia="en-GB"/>
          <w14:ligatures w14:val="none"/>
        </w:rPr>
        <w:t>),</w:t>
      </w:r>
    </w:p>
    <w:p w14:paraId="51D03B63"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
    <w:p w14:paraId="70B416C2" w14:textId="77777777" w:rsidR="00295882" w:rsidRDefault="00295882" w:rsidP="00CD55B0">
      <w:pPr>
        <w:rPr>
          <w:rFonts w:eastAsiaTheme="majorEastAsia" w:cstheme="majorBidi" w:hint="eastAsia"/>
          <w:color w:val="0F4761" w:themeColor="accent1" w:themeShade="BF"/>
          <w:sz w:val="28"/>
          <w:szCs w:val="28"/>
        </w:rPr>
      </w:pPr>
    </w:p>
    <w:p w14:paraId="09FC4B59" w14:textId="77777777" w:rsidR="00874E9C" w:rsidRDefault="00874E9C" w:rsidP="00CD55B0">
      <w:pPr>
        <w:rPr>
          <w:rFonts w:eastAsiaTheme="majorEastAsia" w:cstheme="majorBidi" w:hint="eastAsia"/>
          <w:color w:val="0F4761" w:themeColor="accent1" w:themeShade="BF"/>
          <w:sz w:val="28"/>
          <w:szCs w:val="28"/>
        </w:rPr>
      </w:pPr>
    </w:p>
    <w:p w14:paraId="765C63FC" w14:textId="355CDB58" w:rsidR="00CD55B0" w:rsidRDefault="00CD55B0" w:rsidP="00CD55B0">
      <w:pPr>
        <w:rPr>
          <w:rFonts w:eastAsiaTheme="majorEastAsia" w:cstheme="majorBidi" w:hint="eastAsia"/>
          <w:color w:val="0F4761" w:themeColor="accent1" w:themeShade="BF"/>
          <w:sz w:val="28"/>
          <w:szCs w:val="28"/>
        </w:rPr>
      </w:pPr>
      <w:r w:rsidRPr="00694B20">
        <w:rPr>
          <w:rFonts w:eastAsiaTheme="majorEastAsia" w:cstheme="majorBidi"/>
          <w:color w:val="0F4761" w:themeColor="accent1" w:themeShade="BF"/>
          <w:sz w:val="28"/>
          <w:szCs w:val="28"/>
        </w:rPr>
        <w:t>Exercise 7: Deploy you</w:t>
      </w:r>
      <w:r>
        <w:rPr>
          <w:rFonts w:eastAsiaTheme="majorEastAsia" w:cstheme="majorBidi"/>
          <w:color w:val="0F4761" w:themeColor="accent1" w:themeShade="BF"/>
          <w:sz w:val="28"/>
          <w:szCs w:val="28"/>
        </w:rPr>
        <w:t>r</w:t>
      </w:r>
      <w:r w:rsidRPr="00694B20">
        <w:rPr>
          <w:rFonts w:eastAsiaTheme="majorEastAsia" w:cstheme="majorBidi"/>
          <w:color w:val="0F4761" w:themeColor="accent1" w:themeShade="BF"/>
          <w:sz w:val="28"/>
          <w:szCs w:val="28"/>
        </w:rPr>
        <w:t xml:space="preserve"> code to the </w:t>
      </w:r>
      <w:proofErr w:type="spellStart"/>
      <w:r w:rsidRPr="00694B20">
        <w:rPr>
          <w:rFonts w:eastAsiaTheme="majorEastAsia" w:cstheme="majorBidi"/>
          <w:color w:val="0F4761" w:themeColor="accent1" w:themeShade="BF"/>
          <w:sz w:val="28"/>
          <w:szCs w:val="28"/>
        </w:rPr>
        <w:t>EdgeWorker</w:t>
      </w:r>
      <w:proofErr w:type="spellEnd"/>
    </w:p>
    <w:p w14:paraId="5174B98D" w14:textId="77777777" w:rsidR="00CD55B0" w:rsidRDefault="00CD55B0" w:rsidP="00CD55B0">
      <w:pPr>
        <w:rPr>
          <w:rFonts w:eastAsiaTheme="majorEastAsia" w:cstheme="majorBidi" w:hint="eastAsia"/>
          <w:color w:val="0F4761" w:themeColor="accent1" w:themeShade="BF"/>
          <w:sz w:val="28"/>
          <w:szCs w:val="28"/>
        </w:rPr>
      </w:pPr>
    </w:p>
    <w:p w14:paraId="05FF2B92" w14:textId="77777777" w:rsidR="00CD55B0" w:rsidRDefault="00CD55B0" w:rsidP="00450928">
      <w:pPr>
        <w:jc w:val="both"/>
      </w:pPr>
      <w:r w:rsidRPr="00F05758">
        <w:rPr>
          <w:b/>
          <w:bCs/>
        </w:rPr>
        <w:t>Step 1:</w:t>
      </w:r>
      <w:r>
        <w:t xml:space="preserve"> Set the </w:t>
      </w:r>
      <w:proofErr w:type="spellStart"/>
      <w:r>
        <w:t>EdgeWorker</w:t>
      </w:r>
      <w:proofErr w:type="spellEnd"/>
      <w:r>
        <w:t xml:space="preserve"> ID</w:t>
      </w:r>
    </w:p>
    <w:p w14:paraId="29372F3F" w14:textId="43126710" w:rsidR="00CD55B0" w:rsidRDefault="00CD55B0" w:rsidP="00450928">
      <w:pPr>
        <w:shd w:val="clear" w:color="auto" w:fill="FFFFFF"/>
        <w:spacing w:line="270" w:lineRule="atLeast"/>
        <w:jc w:val="both"/>
      </w:pPr>
      <w:r>
        <w:t xml:space="preserve">Open the </w:t>
      </w:r>
      <w:r w:rsidRPr="00A423B5">
        <w:rPr>
          <w:b/>
          <w:bCs/>
        </w:rPr>
        <w:t>.env</w:t>
      </w:r>
      <w:r>
        <w:t xml:space="preserve"> file in the IDE and add the</w:t>
      </w:r>
      <w:r w:rsidR="00FA3DC6">
        <w:t xml:space="preserve"> </w:t>
      </w:r>
      <w:proofErr w:type="spellStart"/>
      <w:r w:rsidR="00FA3DC6" w:rsidRPr="00FA3DC6">
        <w:rPr>
          <w:b/>
          <w:bCs/>
        </w:rPr>
        <w:t>EdgeWorker</w:t>
      </w:r>
      <w:proofErr w:type="spellEnd"/>
      <w:r w:rsidRPr="00FA3DC6">
        <w:rPr>
          <w:b/>
          <w:bCs/>
        </w:rPr>
        <w:t xml:space="preserve"> ID</w:t>
      </w:r>
      <w:r>
        <w:t xml:space="preserve"> provided for your seating number (e.g. 94606) as the value for the </w:t>
      </w:r>
      <w:r w:rsidRPr="00EB0C1F">
        <w:rPr>
          <w:rFonts w:ascii="Menlo" w:eastAsia="Times New Roman" w:hAnsi="Menlo" w:cs="Menlo"/>
          <w:color w:val="0000FF"/>
          <w:kern w:val="0"/>
          <w:sz w:val="18"/>
          <w:szCs w:val="18"/>
          <w:lang w:eastAsia="en-GB"/>
          <w14:ligatures w14:val="none"/>
        </w:rPr>
        <w:t>EDGEWORKER_ID</w:t>
      </w:r>
      <w:r>
        <w:rPr>
          <w:rFonts w:ascii="Menlo" w:eastAsia="Times New Roman" w:hAnsi="Menlo" w:cs="Menlo"/>
          <w:color w:val="3B3B3B"/>
          <w:kern w:val="0"/>
          <w:sz w:val="18"/>
          <w:szCs w:val="18"/>
          <w:lang w:eastAsia="en-GB"/>
          <w14:ligatures w14:val="none"/>
        </w:rPr>
        <w:t xml:space="preserve"> </w:t>
      </w:r>
      <w:r w:rsidRPr="00EB0C1F">
        <w:t>variable</w:t>
      </w:r>
      <w:r>
        <w:t>:</w:t>
      </w:r>
    </w:p>
    <w:p w14:paraId="451C47FF" w14:textId="77777777" w:rsidR="00CD55B0" w:rsidRDefault="00CD55B0" w:rsidP="00CD55B0">
      <w:pPr>
        <w:shd w:val="clear" w:color="auto" w:fill="FFFFFF"/>
        <w:spacing w:line="270" w:lineRule="atLeast"/>
      </w:pPr>
    </w:p>
    <w:p w14:paraId="6902DFBF" w14:textId="5CF505AC" w:rsidR="00CD55B0" w:rsidRPr="00EB0C1F" w:rsidRDefault="00CD55B0" w:rsidP="2ACCAAFE">
      <w:pPr>
        <w:shd w:val="clear" w:color="auto" w:fill="FFFFFF" w:themeFill="background1"/>
        <w:spacing w:line="270" w:lineRule="atLeast"/>
        <w:rPr>
          <w:rFonts w:ascii="Menlo" w:eastAsia="Times New Roman" w:hAnsi="Menlo" w:cs="Menlo"/>
          <w:color w:val="3B3B3B"/>
          <w:kern w:val="0"/>
          <w:sz w:val="18"/>
          <w:szCs w:val="18"/>
          <w:lang w:eastAsia="en-GB"/>
          <w14:ligatures w14:val="none"/>
        </w:rPr>
      </w:pPr>
      <w:r>
        <w:rPr>
          <w:noProof/>
          <w:lang w:val="en-GB"/>
        </w:rPr>
        <mc:AlternateContent>
          <mc:Choice Requires="wps">
            <w:drawing>
              <wp:anchor distT="0" distB="0" distL="114300" distR="114300" simplePos="0" relativeHeight="251658260" behindDoc="0" locked="0" layoutInCell="1" allowOverlap="1" wp14:anchorId="3E35E295" wp14:editId="0D011EFF">
                <wp:simplePos x="0" y="0"/>
                <wp:positionH relativeFrom="column">
                  <wp:posOffset>97155</wp:posOffset>
                </wp:positionH>
                <wp:positionV relativeFrom="paragraph">
                  <wp:posOffset>408305</wp:posOffset>
                </wp:positionV>
                <wp:extent cx="1397000" cy="254000"/>
                <wp:effectExtent l="25400" t="25400" r="38100" b="38100"/>
                <wp:wrapNone/>
                <wp:docPr id="177539996" name="Rounded Rectangle 1"/>
                <wp:cNvGraphicFramePr/>
                <a:graphic xmlns:a="http://schemas.openxmlformats.org/drawingml/2006/main">
                  <a:graphicData uri="http://schemas.microsoft.com/office/word/2010/wordprocessingShape">
                    <wps:wsp>
                      <wps:cNvSpPr/>
                      <wps:spPr>
                        <a:xfrm>
                          <a:off x="0" y="0"/>
                          <a:ext cx="1397000"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30895BD">
              <v:roundrect id="Rounded Rectangle 1" style="position:absolute;margin-left:7.65pt;margin-top:32.15pt;width:110pt;height:20pt;z-index:251679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A5FBB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6RHAIAAHEEAAAOAAAAZHJzL2Uyb0RvYy54bWysVNuO0zAQfUfiHyy/01xot2zUdIVYFSGt&#10;oNqFD3Adu7FwPMZ2m/bvGTtpWsE+IV5cOzNnzpy5dPVw6jQ5CucVmJoWs5wSYTg0yuxr+uP75t0H&#10;SnxgpmEajKjpWXj6sH77ZtXbSpTQgm6EIxjE+Kq3NW1DsFWWed6KjvkZWGHQKMF1LODT7bPGsR6j&#10;dzor8/wu68E11gEX3uPXx8FI1ym+lIKHb1J6EYiuKeYW0unSuYtntl6xau+YbRUf02D/kEXHlEHS&#10;KdQjC4wcnPorVKe4Aw8yzDh0GUipuEgaUE2R/6HmpWVWJC1YHG+nMvn/F5Z/Pb7YrcMy9NZXHq9R&#10;xUm6Lv5ifuSUinWeiiVOgXD8WLy/X+Y51pSjrVzM4x3DZFe0dT58FtCReKmpg4NpnrEjqVDs+OTD&#10;4H/xi4wGNkrr1BVtSF/TxbJY5AnhQasmWqOfd/vdJ+3IkWFjNxskv7DfuGEu2mBKV2npFs5axBja&#10;PAtJVINiyoEhTp2YwjLOhQl3o6rkHWESU5iAxWtAHYoRNPpGmEjTOAFHTXzUMYwk7gwW9DKYmP4E&#10;SsRgwoTvlAH3GnnzcyIf/C8FGGTHCuygOW8d8ZZvFLbmifmwZQ7nHsl73IWa+l8H5gQl+ovBYbsv&#10;5vO4POkxXyxLfLhby+7WwgxvAfXwMORn4OMhgFSp21f6MS2c6zQ04w7Gxbl9J6/rP8X6NwAAAP//&#10;AwBQSwMEFAAGAAgAAAAhALzWeJbgAAAADgEAAA8AAABkcnMvZG93bnJldi54bWxMT8FOwzAMvSPx&#10;D5GRuLGEDcbUNZ3QGIcJLgykXdPGa6s1TmnSruzr8U5wsfX87Of30tXoGjFgF2pPGu4nCgRS4W1N&#10;pYavz9e7BYgQDVnTeEINPxhglV1fpSax/kQfOOxiKViEQmI0VDG2iZShqNCZMPEtEnMH3zkTGXal&#10;tJ05sbhr5FSpuXSmJv5QmRbXFRbHXe809Mft+Smvv9/3w3ktFe3V9m2z0fr2ZnxZcnlegog4xr8L&#10;uGRg/5Cxsdz3ZINoGD/OeFPD/IE789PZZZAzoXgis1T+j5H9AgAA//8DAFBLAQItABQABgAIAAAA&#10;IQC2gziS/gAAAOEBAAATAAAAAAAAAAAAAAAAAAAAAABbQ29udGVudF9UeXBlc10ueG1sUEsBAi0A&#10;FAAGAAgAAAAhADj9If/WAAAAlAEAAAsAAAAAAAAAAAAAAAAALwEAAF9yZWxzLy5yZWxzUEsBAi0A&#10;FAAGAAgAAAAhAJjw3pEcAgAAcQQAAA4AAAAAAAAAAAAAAAAALgIAAGRycy9lMm9Eb2MueG1sUEsB&#10;Ai0AFAAGAAgAAAAhALzWeJbgAAAADgEAAA8AAAAAAAAAAAAAAAAAdgQAAGRycy9kb3ducmV2Lnht&#10;bFBLBQYAAAAABAAEAPMAAACDBQAAAAA=&#10;">
                <v:stroke joinstyle="miter"/>
              </v:roundrect>
            </w:pict>
          </mc:Fallback>
        </mc:AlternateContent>
      </w:r>
      <w:r w:rsidRPr="00EB0C1F">
        <w:rPr>
          <w:rFonts w:ascii="Menlo" w:eastAsia="Times New Roman" w:hAnsi="Menlo" w:cs="Menlo"/>
          <w:noProof/>
          <w:color w:val="3B3B3B"/>
          <w:kern w:val="0"/>
          <w:sz w:val="18"/>
          <w:szCs w:val="18"/>
          <w:lang w:eastAsia="en-GB"/>
          <w14:ligatures w14:val="none"/>
        </w:rPr>
        <w:drawing>
          <wp:inline distT="0" distB="0" distL="0" distR="0" wp14:anchorId="6F5C74EB" wp14:editId="73EF09B4">
            <wp:extent cx="4578350" cy="813106"/>
            <wp:effectExtent l="25400" t="25400" r="82550" b="88900"/>
            <wp:docPr id="1992668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8866" name="Picture 1" descr="A screenshot of a computer&#10;&#10;AI-generated content may be incorrect."/>
                    <pic:cNvPicPr/>
                  </pic:nvPicPr>
                  <pic:blipFill>
                    <a:blip r:embed="rId65"/>
                    <a:stretch>
                      <a:fillRect/>
                    </a:stretch>
                  </pic:blipFill>
                  <pic:spPr>
                    <a:xfrm>
                      <a:off x="0" y="0"/>
                      <a:ext cx="4664104" cy="828336"/>
                    </a:xfrm>
                    <a:prstGeom prst="rect">
                      <a:avLst/>
                    </a:prstGeom>
                    <a:effectLst>
                      <a:outerShdw blurRad="50800" dist="38100" dir="2700000" algn="tl" rotWithShape="0">
                        <a:prstClr val="black">
                          <a:alpha val="40000"/>
                        </a:prstClr>
                      </a:outerShdw>
                    </a:effectLst>
                  </pic:spPr>
                </pic:pic>
              </a:graphicData>
            </a:graphic>
          </wp:inline>
        </w:drawing>
      </w:r>
    </w:p>
    <w:p w14:paraId="59B2003C" w14:textId="469954FA" w:rsidR="2ACCAAFE" w:rsidRDefault="2ACCAAFE" w:rsidP="2ACCAAFE">
      <w:pPr>
        <w:shd w:val="clear" w:color="auto" w:fill="FFFFFF" w:themeFill="background1"/>
        <w:spacing w:line="270" w:lineRule="atLeast"/>
        <w:rPr>
          <w:rFonts w:ascii="Menlo" w:eastAsia="Times New Roman" w:hAnsi="Menlo" w:cs="Menlo"/>
          <w:color w:val="3B3B3B"/>
          <w:sz w:val="18"/>
          <w:szCs w:val="18"/>
          <w:lang w:eastAsia="en-GB"/>
        </w:rPr>
      </w:pPr>
    </w:p>
    <w:p w14:paraId="2E4E819F" w14:textId="751F0CE7" w:rsidR="00CD55B0" w:rsidRDefault="00CD55B0" w:rsidP="00450928">
      <w:pPr>
        <w:jc w:val="both"/>
        <w:rPr>
          <w:rFonts w:eastAsiaTheme="majorEastAsia" w:cstheme="majorBidi" w:hint="eastAsia"/>
          <w:color w:val="0F4761" w:themeColor="accent1" w:themeShade="BF"/>
          <w:sz w:val="28"/>
          <w:szCs w:val="28"/>
        </w:rPr>
      </w:pPr>
      <w:r>
        <w:t xml:space="preserve">Leave the </w:t>
      </w:r>
      <w:r w:rsidRPr="0073653A">
        <w:rPr>
          <w:rFonts w:ascii="Menlo" w:eastAsia="Times New Roman" w:hAnsi="Menlo" w:cs="Menlo"/>
          <w:color w:val="0000FF"/>
          <w:kern w:val="0"/>
          <w:sz w:val="18"/>
          <w:szCs w:val="18"/>
          <w:lang w:eastAsia="en-GB"/>
          <w14:ligatures w14:val="none"/>
        </w:rPr>
        <w:t>EDGEWORKER_VERSION</w:t>
      </w:r>
      <w:r>
        <w:t xml:space="preserve"> unchanged as this will automatically be update during the </w:t>
      </w:r>
      <w:r w:rsidRPr="00A40FF4">
        <w:rPr>
          <w:b/>
          <w:bCs/>
        </w:rPr>
        <w:t>prebuild</w:t>
      </w:r>
      <w:r>
        <w:t xml:space="preserve"> step.</w:t>
      </w:r>
    </w:p>
    <w:p w14:paraId="12A249C5" w14:textId="77777777" w:rsidR="0057376A" w:rsidRDefault="0057376A" w:rsidP="00450928">
      <w:pPr>
        <w:jc w:val="both"/>
        <w:rPr>
          <w:b/>
          <w:bCs/>
        </w:rPr>
      </w:pPr>
    </w:p>
    <w:p w14:paraId="15C2EC6F" w14:textId="77777777" w:rsidR="00E2521E" w:rsidRDefault="00E2521E">
      <w:pPr>
        <w:rPr>
          <w:b/>
          <w:bCs/>
        </w:rPr>
      </w:pPr>
      <w:r>
        <w:rPr>
          <w:b/>
          <w:bCs/>
        </w:rPr>
        <w:br w:type="page"/>
      </w:r>
    </w:p>
    <w:p w14:paraId="14CF856F" w14:textId="1DFD340F" w:rsidR="00CD55B0" w:rsidRDefault="004864CC" w:rsidP="00450928">
      <w:pPr>
        <w:jc w:val="both"/>
      </w:pPr>
      <w:r w:rsidRPr="00001C48">
        <w:rPr>
          <w:b/>
          <w:bCs/>
        </w:rPr>
        <w:lastRenderedPageBreak/>
        <w:t>Step 2:</w:t>
      </w:r>
      <w:r>
        <w:t xml:space="preserve"> Build your project</w:t>
      </w:r>
    </w:p>
    <w:p w14:paraId="484B5091" w14:textId="3F4D237A" w:rsidR="004864CC" w:rsidRDefault="004864CC" w:rsidP="00450928">
      <w:pPr>
        <w:jc w:val="both"/>
      </w:pPr>
      <w:r>
        <w:t xml:space="preserve">In the Visual Studio Code left navigation panel select the </w:t>
      </w:r>
      <w:proofErr w:type="spellStart"/>
      <w:r w:rsidRPr="00001C48">
        <w:rPr>
          <w:b/>
          <w:bCs/>
        </w:rPr>
        <w:t>package.json</w:t>
      </w:r>
      <w:proofErr w:type="spellEnd"/>
      <w:r>
        <w:t xml:space="preserve"> file, go to the </w:t>
      </w:r>
      <w:r w:rsidRPr="00001C48">
        <w:rPr>
          <w:b/>
          <w:bCs/>
        </w:rPr>
        <w:t>scripts</w:t>
      </w:r>
      <w:r>
        <w:t xml:space="preserve"> section, and run the </w:t>
      </w:r>
      <w:r w:rsidRPr="00001C48">
        <w:rPr>
          <w:b/>
          <w:bCs/>
        </w:rPr>
        <w:t>“build”</w:t>
      </w:r>
      <w:r>
        <w:t xml:space="preserve"> script:</w:t>
      </w:r>
    </w:p>
    <w:p w14:paraId="6FAFFBFB" w14:textId="7A83DF72" w:rsidR="2ACCAAFE" w:rsidRDefault="2ACCAAFE" w:rsidP="2ACCAAFE">
      <w:pPr>
        <w:jc w:val="both"/>
      </w:pPr>
    </w:p>
    <w:p w14:paraId="5C885295" w14:textId="702A3D39" w:rsidR="004864CC" w:rsidRPr="004864CC" w:rsidRDefault="004E557B" w:rsidP="00CD55B0">
      <w:r>
        <w:rPr>
          <w:noProof/>
          <w:lang w:val="en-GB"/>
        </w:rPr>
        <mc:AlternateContent>
          <mc:Choice Requires="wps">
            <w:drawing>
              <wp:anchor distT="0" distB="0" distL="114300" distR="114300" simplePos="0" relativeHeight="251658262" behindDoc="0" locked="0" layoutInCell="1" allowOverlap="1" wp14:anchorId="1F7B9DE2" wp14:editId="42D93873">
                <wp:simplePos x="0" y="0"/>
                <wp:positionH relativeFrom="column">
                  <wp:posOffset>1689100</wp:posOffset>
                </wp:positionH>
                <wp:positionV relativeFrom="paragraph">
                  <wp:posOffset>419735</wp:posOffset>
                </wp:positionV>
                <wp:extent cx="2997200" cy="203200"/>
                <wp:effectExtent l="25400" t="25400" r="38100" b="38100"/>
                <wp:wrapNone/>
                <wp:docPr id="924205930" name="Rounded Rectangle 1"/>
                <wp:cNvGraphicFramePr/>
                <a:graphic xmlns:a="http://schemas.openxmlformats.org/drawingml/2006/main">
                  <a:graphicData uri="http://schemas.microsoft.com/office/word/2010/wordprocessingShape">
                    <wps:wsp>
                      <wps:cNvSpPr/>
                      <wps:spPr>
                        <a:xfrm>
                          <a:off x="0" y="0"/>
                          <a:ext cx="2997200" cy="2032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A0DC6DD">
              <v:roundrect id="Rounded Rectangle 1" style="position:absolute;margin-left:133pt;margin-top:33.05pt;width:236pt;height:16pt;z-index:2516838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CE5AF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5eEHAIAAHEEAAAOAAAAZHJzL2Uyb0RvYy54bWysVMGO0zAQvSPxD5bvNElpd2nUdIVYBSGt&#10;oNqFD3Adu7FwPMZ2m/bvGTtpWsGeEDk4dmbem3kz46wfTp0mR+G8AlPRYpZTIgyHRpl9RX98r999&#10;oMQHZhqmwYiKnoWnD5u3b9a9LcUcWtCNcARJjC97W9E2BFtmmeet6JifgRUGjRJcxwIe3T5rHOuR&#10;vdPZPM/vsh5cYx1w4T1+fRyMdJP4pRQ8fJPSi0B0RTG3kFaX1l1cs82alXvHbKv4mAb7hyw6pgwG&#10;nageWWDk4NRfVJ3iDjzIMOPQZSCl4iJpQDVF/oeal5ZZkbRgcbydyuT/Hy3/enyxW4dl6K0vPW6j&#10;ipN0XXxjfuSUinWeiiVOgXD8OF+t7rEDlHC0zfP3cY802RVtnQ+fBXQkbirq4GCaZ+xIKhQ7Pvkw&#10;+F/8YkQDtdI6dUUb0ld0eV8s84TwoFUTrdHPu/3uk3bkyLCxdZ3jM0a/ccNctMGUrtLSLpy1iBza&#10;PAtJVBPFDBHi1ImJlnEuTLgbeZN3hElMYQIWrwF1KEbQ6BthIk3jBBw18VHHMJJ4Z7Cgl8HE9CdQ&#10;CgwmTPhOGXCvBW9+TsEH/0sBBtmxAjtozltHvOW1wtY8MR+2zOHcY/Ae70JF/a8Dc4IS/cXgsK2K&#10;xSJennRYLLHtlLhby+7WwgxvAfXwMORn4OMhgFSp29fwY1o412loxjsYL87tOXld/xSb3wAAAP//&#10;AwBQSwMEFAAGAAgAAAAhADeEh4/kAAAADgEAAA8AAABkcnMvZG93bnJldi54bWxMj81OwzAQhO9I&#10;vIO1SNyonSK5IY1ToVIOFVwoSL06sUmixusQO2no07Oc4LLS/s3Ml29m17HJDqH1qCBZCGAWK29a&#10;rBV8vD/fpcBC1Gh059Eq+LYBNsX1Va4z48/4ZqdDrBmJYMi0gibGPuM8VI11Oix8b5F2n35wOlI7&#10;1NwM+kziruNLISR3ukVyaHRvt42tTofRKRhP+8uqbL9ej9NlywUexf5lt1Pq9mZ+WlN5XAOLdo5/&#10;H/DLQPmhoGClH9EE1ilYSklAUYGUCTA6WN2nNCgVPKQJ8CLn/zGKHwAAAP//AwBQSwECLQAUAAYA&#10;CAAAACEAtoM4kv4AAADhAQAAEwAAAAAAAAAAAAAAAAAAAAAAW0NvbnRlbnRfVHlwZXNdLnhtbFBL&#10;AQItABQABgAIAAAAIQA4/SH/1gAAAJQBAAALAAAAAAAAAAAAAAAAAC8BAABfcmVscy8ucmVsc1BL&#10;AQItABQABgAIAAAAIQDHP5eEHAIAAHEEAAAOAAAAAAAAAAAAAAAAAC4CAABkcnMvZTJvRG9jLnht&#10;bFBLAQItABQABgAIAAAAIQA3hIeP5AAAAA4BAAAPAAAAAAAAAAAAAAAAAHYEAABkcnMvZG93bnJl&#10;di54bWxQSwUGAAAAAAQABADzAAAAhwUAAAAA&#10;">
                <v:stroke joinstyle="miter"/>
              </v:roundrect>
            </w:pict>
          </mc:Fallback>
        </mc:AlternateContent>
      </w:r>
      <w:r>
        <w:rPr>
          <w:noProof/>
          <w:lang w:val="en-GB"/>
        </w:rPr>
        <mc:AlternateContent>
          <mc:Choice Requires="wps">
            <w:drawing>
              <wp:anchor distT="0" distB="0" distL="114300" distR="114300" simplePos="0" relativeHeight="251658261" behindDoc="0" locked="0" layoutInCell="1" allowOverlap="1" wp14:anchorId="698D8A14" wp14:editId="79D09D00">
                <wp:simplePos x="0" y="0"/>
                <wp:positionH relativeFrom="column">
                  <wp:posOffset>0</wp:posOffset>
                </wp:positionH>
                <wp:positionV relativeFrom="paragraph">
                  <wp:posOffset>1175385</wp:posOffset>
                </wp:positionV>
                <wp:extent cx="1397000" cy="254000"/>
                <wp:effectExtent l="25400" t="25400" r="38100" b="38100"/>
                <wp:wrapNone/>
                <wp:docPr id="1612334583" name="Rounded Rectangle 1"/>
                <wp:cNvGraphicFramePr/>
                <a:graphic xmlns:a="http://schemas.openxmlformats.org/drawingml/2006/main">
                  <a:graphicData uri="http://schemas.microsoft.com/office/word/2010/wordprocessingShape">
                    <wps:wsp>
                      <wps:cNvSpPr/>
                      <wps:spPr>
                        <a:xfrm>
                          <a:off x="0" y="0"/>
                          <a:ext cx="1397000"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991B9B9">
              <v:roundrect id="Rounded Rectangle 1" style="position:absolute;margin-left:0;margin-top:92.55pt;width:110pt;height:20pt;z-index:2516817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1FDC9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6RHAIAAHEEAAAOAAAAZHJzL2Uyb0RvYy54bWysVNuO0zAQfUfiHyy/01xot2zUdIVYFSGt&#10;oNqFD3Adu7FwPMZ2m/bvGTtpWsE+IV5cOzNnzpy5dPVw6jQ5CucVmJoWs5wSYTg0yuxr+uP75t0H&#10;SnxgpmEajKjpWXj6sH77ZtXbSpTQgm6EIxjE+Kq3NW1DsFWWed6KjvkZWGHQKMF1LODT7bPGsR6j&#10;dzor8/wu68E11gEX3uPXx8FI1ym+lIKHb1J6EYiuKeYW0unSuYtntl6xau+YbRUf02D/kEXHlEHS&#10;KdQjC4wcnPorVKe4Aw8yzDh0GUipuEgaUE2R/6HmpWVWJC1YHG+nMvn/F5Z/Pb7YrcMy9NZXHq9R&#10;xUm6Lv5ifuSUinWeiiVOgXD8WLy/X+Y51pSjrVzM4x3DZFe0dT58FtCReKmpg4NpnrEjqVDs+OTD&#10;4H/xi4wGNkrr1BVtSF/TxbJY5AnhQasmWqOfd/vdJ+3IkWFjNxskv7DfuGEu2mBKV2npFs5axBja&#10;PAtJVINiyoEhTp2YwjLOhQl3o6rkHWESU5iAxWtAHYoRNPpGmEjTOAFHTXzUMYwk7gwW9DKYmP4E&#10;SsRgwoTvlAH3GnnzcyIf/C8FGGTHCuygOW8d8ZZvFLbmifmwZQ7nHsl73IWa+l8H5gQl+ovBYbsv&#10;5vO4POkxXyxLfLhby+7WwgxvAfXwMORn4OMhgFSp21f6MS2c6zQ04w7Gxbl9J6/rP8X6NwAAAP//&#10;AwBQSwMEFAAGAAgAAAAhAF4Uu5zfAAAADQEAAA8AAABkcnMvZG93bnJldi54bWxMT01vwjAMvU/a&#10;f4g8idtIQNqGSlM0ATug7TI2iWvaeG1F45QmLYVfP3PaLpb9nvw+0tXoGjFgF2pPGmZTBQKp8Lam&#10;UsP319vjAkSIhqxpPKGGCwZYZfd3qUmsP9MnDvtYChahkBgNVYxtImUoKnQmTH2LxNyP75yJfHal&#10;tJ05s7hr5FypZ+lMTexQmRbXFRbHfe809Mfd9SWvTx+H4bqWig5q977daj15GDdLHq9LEBHH+PcB&#10;tw6cHzIOlvuebBCNBm4TGV08zUAwPWdLEPltYURmqfzfIvsFAAD//wMAUEsBAi0AFAAGAAgAAAAh&#10;ALaDOJL+AAAA4QEAABMAAAAAAAAAAAAAAAAAAAAAAFtDb250ZW50X1R5cGVzXS54bWxQSwECLQAU&#10;AAYACAAAACEAOP0h/9YAAACUAQAACwAAAAAAAAAAAAAAAAAvAQAAX3JlbHMvLnJlbHNQSwECLQAU&#10;AAYACAAAACEAmPDekRwCAABxBAAADgAAAAAAAAAAAAAAAAAuAgAAZHJzL2Uyb0RvYy54bWxQSwEC&#10;LQAUAAYACAAAACEAXhS7nN8AAAANAQAADwAAAAAAAAAAAAAAAAB2BAAAZHJzL2Rvd25yZXYueG1s&#10;UEsFBgAAAAAEAAQA8wAAAIIFAAAAAA==&#10;">
                <v:stroke joinstyle="miter"/>
              </v:roundrect>
            </w:pict>
          </mc:Fallback>
        </mc:AlternateContent>
      </w:r>
      <w:r w:rsidR="004864CC" w:rsidRPr="004864CC">
        <w:rPr>
          <w:noProof/>
        </w:rPr>
        <w:drawing>
          <wp:inline distT="0" distB="0" distL="0" distR="0" wp14:anchorId="539026B6" wp14:editId="6736CC01">
            <wp:extent cx="5731510" cy="1550670"/>
            <wp:effectExtent l="25400" t="25400" r="85090" b="87630"/>
            <wp:docPr id="69650889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8894" name="Picture 1" descr="A screen shot of a computer screen&#10;&#10;AI-generated content may be incorrect."/>
                    <pic:cNvPicPr/>
                  </pic:nvPicPr>
                  <pic:blipFill>
                    <a:blip r:embed="rId66"/>
                    <a:stretch>
                      <a:fillRect/>
                    </a:stretch>
                  </pic:blipFill>
                  <pic:spPr>
                    <a:xfrm>
                      <a:off x="0" y="0"/>
                      <a:ext cx="5731510" cy="1550670"/>
                    </a:xfrm>
                    <a:prstGeom prst="rect">
                      <a:avLst/>
                    </a:prstGeom>
                    <a:effectLst>
                      <a:outerShdw blurRad="50800" dist="38100" dir="2700000" algn="tl" rotWithShape="0">
                        <a:prstClr val="black">
                          <a:alpha val="40000"/>
                        </a:prstClr>
                      </a:outerShdw>
                    </a:effectLst>
                  </pic:spPr>
                </pic:pic>
              </a:graphicData>
            </a:graphic>
          </wp:inline>
        </w:drawing>
      </w:r>
    </w:p>
    <w:p w14:paraId="78AE809E" w14:textId="77777777" w:rsidR="00001C48" w:rsidRDefault="00001C48" w:rsidP="00CD55B0">
      <w:r w:rsidRPr="00001C48">
        <w:t>There</w:t>
      </w:r>
      <w:r>
        <w:rPr>
          <w:rFonts w:eastAsiaTheme="majorEastAsia" w:cstheme="majorBidi"/>
          <w:color w:val="0F4761" w:themeColor="accent1" w:themeShade="BF"/>
          <w:sz w:val="28"/>
          <w:szCs w:val="28"/>
        </w:rPr>
        <w:t xml:space="preserve"> </w:t>
      </w:r>
      <w:r w:rsidRPr="00001C48">
        <w:t>should be no errors reported in the terminal</w:t>
      </w:r>
      <w:r>
        <w:t>:</w:t>
      </w:r>
    </w:p>
    <w:p w14:paraId="667BDB5F" w14:textId="08998A51" w:rsidR="00174FF7" w:rsidRDefault="00001C48" w:rsidP="00CD55B0">
      <w:pPr>
        <w:rPr>
          <w:rFonts w:eastAsiaTheme="majorEastAsia" w:cstheme="majorBidi" w:hint="eastAsia"/>
          <w:color w:val="0F4761" w:themeColor="accent1" w:themeShade="BF"/>
          <w:sz w:val="28"/>
          <w:szCs w:val="28"/>
        </w:rPr>
      </w:pPr>
      <w:r w:rsidRPr="00001C48">
        <w:rPr>
          <w:rFonts w:eastAsiaTheme="majorEastAsia" w:cstheme="majorBidi"/>
          <w:noProof/>
          <w:color w:val="0F4761" w:themeColor="accent1" w:themeShade="BF"/>
          <w:sz w:val="28"/>
          <w:szCs w:val="28"/>
        </w:rPr>
        <w:drawing>
          <wp:inline distT="0" distB="0" distL="0" distR="0" wp14:anchorId="22171CF2" wp14:editId="17EB86AB">
            <wp:extent cx="3098800" cy="1294656"/>
            <wp:effectExtent l="25400" t="25400" r="88900" b="90170"/>
            <wp:docPr id="9981862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86266" name="Picture 1" descr="A screenshot of a computer program&#10;&#10;AI-generated content may be incorrect."/>
                    <pic:cNvPicPr/>
                  </pic:nvPicPr>
                  <pic:blipFill>
                    <a:blip r:embed="rId67"/>
                    <a:stretch>
                      <a:fillRect/>
                    </a:stretch>
                  </pic:blipFill>
                  <pic:spPr>
                    <a:xfrm>
                      <a:off x="0" y="0"/>
                      <a:ext cx="3131473" cy="1308307"/>
                    </a:xfrm>
                    <a:prstGeom prst="rect">
                      <a:avLst/>
                    </a:prstGeom>
                    <a:effectLst>
                      <a:outerShdw blurRad="50800" dist="38100" dir="2700000" algn="tl" rotWithShape="0">
                        <a:prstClr val="black">
                          <a:alpha val="40000"/>
                        </a:prstClr>
                      </a:outerShdw>
                    </a:effectLst>
                  </pic:spPr>
                </pic:pic>
              </a:graphicData>
            </a:graphic>
          </wp:inline>
        </w:drawing>
      </w:r>
    </w:p>
    <w:p w14:paraId="72323B05" w14:textId="4D7CCC16" w:rsidR="2ACCAAFE" w:rsidRDefault="2ACCAAFE" w:rsidP="2ACCAAFE">
      <w:pPr>
        <w:rPr>
          <w:rFonts w:eastAsiaTheme="majorEastAsia" w:cstheme="majorBidi" w:hint="eastAsia"/>
          <w:color w:val="0F4761" w:themeColor="accent1" w:themeShade="BF"/>
          <w:sz w:val="28"/>
          <w:szCs w:val="28"/>
        </w:rPr>
      </w:pPr>
    </w:p>
    <w:p w14:paraId="48C36C42" w14:textId="559F6A36" w:rsidR="00174FF7" w:rsidRDefault="00174FF7" w:rsidP="00450928">
      <w:pPr>
        <w:jc w:val="both"/>
      </w:pPr>
      <w:r w:rsidRPr="00001C48">
        <w:rPr>
          <w:b/>
          <w:bCs/>
        </w:rPr>
        <w:t xml:space="preserve">Step </w:t>
      </w:r>
      <w:r w:rsidR="001558E1">
        <w:rPr>
          <w:b/>
          <w:bCs/>
        </w:rPr>
        <w:t>3</w:t>
      </w:r>
      <w:r w:rsidRPr="00001C48">
        <w:rPr>
          <w:b/>
          <w:bCs/>
        </w:rPr>
        <w:t>:</w:t>
      </w:r>
      <w:r>
        <w:t xml:space="preserve"> Deploy your code</w:t>
      </w:r>
    </w:p>
    <w:p w14:paraId="3ED30DC4" w14:textId="14A8E6EC" w:rsidR="004C52A2" w:rsidRDefault="00174FF7" w:rsidP="00E5176D">
      <w:pPr>
        <w:jc w:val="both"/>
      </w:pPr>
      <w:r>
        <w:t xml:space="preserve">From the </w:t>
      </w:r>
      <w:proofErr w:type="spellStart"/>
      <w:r w:rsidRPr="000A0BD0">
        <w:rPr>
          <w:b/>
          <w:bCs/>
        </w:rPr>
        <w:t>package.json</w:t>
      </w:r>
      <w:proofErr w:type="spellEnd"/>
      <w:r>
        <w:t xml:space="preserve"> file </w:t>
      </w:r>
      <w:r w:rsidR="0013393D">
        <w:t>go to</w:t>
      </w:r>
      <w:r>
        <w:t xml:space="preserve"> the line with </w:t>
      </w:r>
      <w:r w:rsidR="00E814FB">
        <w:t xml:space="preserve">the </w:t>
      </w:r>
      <w:r w:rsidR="00E814FB" w:rsidRPr="00E814FB">
        <w:rPr>
          <w:b/>
        </w:rPr>
        <w:t>“</w:t>
      </w:r>
      <w:proofErr w:type="spellStart"/>
      <w:r w:rsidR="00E814FB" w:rsidRPr="00E814FB">
        <w:rPr>
          <w:b/>
        </w:rPr>
        <w:t>edgeworker:deploy</w:t>
      </w:r>
      <w:proofErr w:type="spellEnd"/>
      <w:r w:rsidR="00E814FB" w:rsidRPr="00E814FB">
        <w:rPr>
          <w:b/>
        </w:rPr>
        <w:t>”</w:t>
      </w:r>
      <w:r w:rsidR="00E814FB">
        <w:t xml:space="preserve"> </w:t>
      </w:r>
      <w:r w:rsidR="0013393D">
        <w:t>script</w:t>
      </w:r>
      <w:r w:rsidR="00B14417">
        <w:t xml:space="preserve"> and run </w:t>
      </w:r>
      <w:r w:rsidR="0013393D">
        <w:t>it</w:t>
      </w:r>
      <w:r w:rsidR="00E814FB">
        <w:t>.</w:t>
      </w:r>
      <w:r w:rsidR="00143BAD">
        <w:t xml:space="preserve"> </w:t>
      </w:r>
      <w:r w:rsidR="00FA5BE8">
        <w:t xml:space="preserve">If </w:t>
      </w:r>
      <w:r w:rsidR="00143BAD">
        <w:t xml:space="preserve">the </w:t>
      </w:r>
      <w:r w:rsidR="00FA5BE8">
        <w:t xml:space="preserve">deploy is </w:t>
      </w:r>
      <w:proofErr w:type="spellStart"/>
      <w:r w:rsidR="00FA5BE8">
        <w:t>succesful</w:t>
      </w:r>
      <w:proofErr w:type="spellEnd"/>
      <w:r w:rsidR="00FA5BE8">
        <w:t xml:space="preserve"> you should see the following message in the terminal window:</w:t>
      </w:r>
    </w:p>
    <w:p w14:paraId="4541A95C" w14:textId="77777777" w:rsidR="00E5176D" w:rsidRPr="00E5176D" w:rsidRDefault="00E5176D" w:rsidP="00E5176D">
      <w:pPr>
        <w:jc w:val="both"/>
      </w:pPr>
    </w:p>
    <w:p w14:paraId="2AF1B5A4" w14:textId="77777777" w:rsidR="004A3F1A" w:rsidRDefault="00FA5BE8" w:rsidP="00CD55B0">
      <w:pPr>
        <w:rPr>
          <w:b/>
          <w:bCs/>
        </w:rPr>
      </w:pPr>
      <w:r>
        <w:rPr>
          <w:noProof/>
          <w:lang w:val="en-GB"/>
        </w:rPr>
        <mc:AlternateContent>
          <mc:Choice Requires="wps">
            <w:drawing>
              <wp:anchor distT="0" distB="0" distL="114300" distR="114300" simplePos="0" relativeHeight="251658263" behindDoc="0" locked="0" layoutInCell="1" allowOverlap="1" wp14:anchorId="4FEE7DBA" wp14:editId="449078FE">
                <wp:simplePos x="0" y="0"/>
                <wp:positionH relativeFrom="column">
                  <wp:posOffset>381000</wp:posOffset>
                </wp:positionH>
                <wp:positionV relativeFrom="paragraph">
                  <wp:posOffset>494665</wp:posOffset>
                </wp:positionV>
                <wp:extent cx="5283200" cy="352425"/>
                <wp:effectExtent l="25400" t="25400" r="38100" b="41275"/>
                <wp:wrapNone/>
                <wp:docPr id="1159605635" name="Rounded Rectangle 1"/>
                <wp:cNvGraphicFramePr/>
                <a:graphic xmlns:a="http://schemas.openxmlformats.org/drawingml/2006/main">
                  <a:graphicData uri="http://schemas.microsoft.com/office/word/2010/wordprocessingShape">
                    <wps:wsp>
                      <wps:cNvSpPr/>
                      <wps:spPr>
                        <a:xfrm>
                          <a:off x="0" y="0"/>
                          <a:ext cx="5283200" cy="35242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F4681DC">
              <v:roundrect id="Rounded Rectangle 1" style="position:absolute;margin-left:30pt;margin-top:38.95pt;width:416pt;height:27.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496658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e3HgIAAHEEAAAOAAAAZHJzL2Uyb0RvYy54bWysVNuO2yAQfa/Uf0C8N75ssru14qyqrlJV&#10;WrXRbvsBBEOMihkKJE7+vgN2nGi7T1X9gMFzOXPODF4+HDtNDsJ5BaamxSynRBgOjTK7mv78sf5w&#10;T4kPzDRMgxE1PQlPH1bv3y17W4kSWtCNcASTGF/1tqZtCLbKMs9b0TE/AysMGiW4jgU8ul3WONZj&#10;9k5nZZ7fZj24xjrgwnv8+jgY6Srll1Lw8F1KLwLRNcXaQlpdWrdxzVZLVu0cs63iYxnsH6romDII&#10;OqV6ZIGRvVN/peoUd+BBhhmHLgMpFReJA7Ip8ldsXlpmReKC4ng7yeT/X1r+7fBiNw5l6K2vPG4j&#10;i6N0XXxjfeSYxDpNYoljIBw/Lsr7G+wAJRxtN4tyXi6imtkl2jofvgjoSNzU1MHeNM/YkSQUOzz5&#10;MPif/SKigbXSOnVFG9IjzF2xyFOEB62aaI1+3u22n7UjB4aNXa9zfEb0KzesRRss6UIt7cJJi5hD&#10;m2chiWqQTDkgxKkTU1rGuTDhdsybvGOYxBKmwOKtQB2KMWj0jWEiTeMUOHLiI49hJPHOoKDnwcTy&#10;p6AEDCZM8Z0y4N4Cb35N4IP/WYCBdlRgC81p44i3fK2wNU/Mhw1zOPcI3uNdqKn/vWdOUKK/Ghy2&#10;j8V8Hi9POswXdyUe3LVle21hhreAfHgY6jPwaR9AqtTtC/xYFs51GprxDsaLc31OXpc/xeoPAAAA&#10;//8DAFBLAwQUAAYACAAAACEAmA3+OOQAAAAOAQAADwAAAGRycy9kb3ducmV2LnhtbEyPQU/DMAyF&#10;70j8h8hI3FjChtatazqhMQ7TuDCQdk1b01ZrnNKkXdmvx5zGxZL97Of3JevRNmLAzteONDxOFAik&#10;3BU1lRo+P14fFiB8MFSYxhFq+EEP6/T2JjFx4c70jsMhlIJNyMdGQxVCG0vp8wqt8RPXIrH25Tpr&#10;ArddKYvOnNncNnKq1FxaUxN/qEyLmwrz06G3GvrT7hJl9ffbcbhspKKj2u23W63v78aXFZfnFYiA&#10;Y7hewB8D54eUg2Wup8KLRsNcMU/QEEVLEKwvllMeZLw4mz2BTBP5HyP9BQAA//8DAFBLAQItABQA&#10;BgAIAAAAIQC2gziS/gAAAOEBAAATAAAAAAAAAAAAAAAAAAAAAABbQ29udGVudF9UeXBlc10ueG1s&#10;UEsBAi0AFAAGAAgAAAAhADj9If/WAAAAlAEAAAsAAAAAAAAAAAAAAAAALwEAAF9yZWxzLy5yZWxz&#10;UEsBAi0AFAAGAAgAAAAhACgaN7ceAgAAcQQAAA4AAAAAAAAAAAAAAAAALgIAAGRycy9lMm9Eb2Mu&#10;eG1sUEsBAi0AFAAGAAgAAAAhAJgN/jjkAAAADgEAAA8AAAAAAAAAAAAAAAAAeAQAAGRycy9kb3du&#10;cmV2LnhtbFBLBQYAAAAABAAEAPMAAACJBQAAAAA=&#10;">
                <v:stroke joinstyle="miter"/>
              </v:roundrect>
            </w:pict>
          </mc:Fallback>
        </mc:AlternateContent>
      </w:r>
      <w:r w:rsidRPr="00FA5BE8">
        <w:rPr>
          <w:noProof/>
        </w:rPr>
        <w:drawing>
          <wp:inline distT="0" distB="0" distL="0" distR="0" wp14:anchorId="47B26A7E" wp14:editId="37E91286">
            <wp:extent cx="5731510" cy="844550"/>
            <wp:effectExtent l="25400" t="25400" r="85090" b="95250"/>
            <wp:docPr id="720577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541" name="Picture 1" descr="A screenshot of a computer&#10;&#10;AI-generated content may be incorrect."/>
                    <pic:cNvPicPr/>
                  </pic:nvPicPr>
                  <pic:blipFill>
                    <a:blip r:embed="rId68"/>
                    <a:stretch>
                      <a:fillRect/>
                    </a:stretch>
                  </pic:blipFill>
                  <pic:spPr>
                    <a:xfrm>
                      <a:off x="0" y="0"/>
                      <a:ext cx="5731510" cy="844550"/>
                    </a:xfrm>
                    <a:prstGeom prst="rect">
                      <a:avLst/>
                    </a:prstGeom>
                    <a:effectLst>
                      <a:outerShdw blurRad="50800" dist="38100" dir="2700000" algn="tl" rotWithShape="0">
                        <a:prstClr val="black">
                          <a:alpha val="40000"/>
                        </a:prstClr>
                      </a:outerShdw>
                    </a:effectLst>
                  </pic:spPr>
                </pic:pic>
              </a:graphicData>
            </a:graphic>
          </wp:inline>
        </w:drawing>
      </w:r>
    </w:p>
    <w:p w14:paraId="371880E9" w14:textId="77777777" w:rsidR="004A3F1A" w:rsidRDefault="004A3F1A" w:rsidP="00CD55B0">
      <w:pPr>
        <w:rPr>
          <w:b/>
          <w:bCs/>
        </w:rPr>
      </w:pPr>
    </w:p>
    <w:p w14:paraId="645F61F4" w14:textId="15D21266" w:rsidR="0058091E" w:rsidRPr="00251D92" w:rsidRDefault="0058091E" w:rsidP="00CD55B0">
      <w:pPr>
        <w:rPr>
          <w:b/>
          <w:bCs/>
        </w:rPr>
      </w:pPr>
      <w:r w:rsidRPr="00001C48">
        <w:rPr>
          <w:b/>
          <w:bCs/>
        </w:rPr>
        <w:t xml:space="preserve">Step </w:t>
      </w:r>
      <w:r w:rsidR="00045DAB">
        <w:rPr>
          <w:b/>
          <w:bCs/>
        </w:rPr>
        <w:t>4</w:t>
      </w:r>
      <w:r w:rsidRPr="00001C48">
        <w:rPr>
          <w:b/>
          <w:bCs/>
        </w:rPr>
        <w:t>:</w:t>
      </w:r>
      <w:r>
        <w:t xml:space="preserve"> Activate your deployment</w:t>
      </w:r>
    </w:p>
    <w:p w14:paraId="5AA3ABA5" w14:textId="24DCA469" w:rsidR="00C1593E" w:rsidRDefault="0058091E" w:rsidP="00450928">
      <w:pPr>
        <w:jc w:val="both"/>
      </w:pPr>
      <w:r>
        <w:t xml:space="preserve">From the </w:t>
      </w:r>
      <w:proofErr w:type="spellStart"/>
      <w:r w:rsidRPr="000A0BD0">
        <w:rPr>
          <w:b/>
          <w:bCs/>
        </w:rPr>
        <w:t>package.json</w:t>
      </w:r>
      <w:proofErr w:type="spellEnd"/>
      <w:r>
        <w:t xml:space="preserve"> file </w:t>
      </w:r>
      <w:r w:rsidR="00E0064D">
        <w:t>go to</w:t>
      </w:r>
      <w:r>
        <w:t xml:space="preserve"> the line with the </w:t>
      </w:r>
      <w:r w:rsidRPr="000A0BD0">
        <w:rPr>
          <w:b/>
        </w:rPr>
        <w:t>"</w:t>
      </w:r>
      <w:proofErr w:type="spellStart"/>
      <w:proofErr w:type="gramStart"/>
      <w:r w:rsidRPr="000A0BD0">
        <w:rPr>
          <w:b/>
        </w:rPr>
        <w:t>edgeworker:</w:t>
      </w:r>
      <w:r>
        <w:rPr>
          <w:b/>
        </w:rPr>
        <w:t>activate</w:t>
      </w:r>
      <w:proofErr w:type="spellEnd"/>
      <w:proofErr w:type="gramEnd"/>
      <w:r w:rsidRPr="000A0BD0">
        <w:rPr>
          <w:b/>
        </w:rPr>
        <w:t>"</w:t>
      </w:r>
      <w:r>
        <w:rPr>
          <w:b/>
        </w:rPr>
        <w:t xml:space="preserve"> </w:t>
      </w:r>
      <w:r w:rsidRPr="000A0BD0">
        <w:t>script</w:t>
      </w:r>
      <w:r>
        <w:t xml:space="preserve"> and run it in order to activate the new package deployed on the </w:t>
      </w:r>
      <w:proofErr w:type="spellStart"/>
      <w:r>
        <w:t>EdgeWorker</w:t>
      </w:r>
      <w:proofErr w:type="spellEnd"/>
      <w:r>
        <w:t>.</w:t>
      </w:r>
    </w:p>
    <w:p w14:paraId="3E33BF47" w14:textId="77777777" w:rsidR="00C1593E" w:rsidRDefault="00C1593E" w:rsidP="00450928">
      <w:pPr>
        <w:jc w:val="both"/>
      </w:pPr>
      <w:r>
        <w:t xml:space="preserve">For checking the status of the deployment you can run the </w:t>
      </w:r>
      <w:r w:rsidRPr="000A0BD0">
        <w:rPr>
          <w:b/>
        </w:rPr>
        <w:t>“</w:t>
      </w:r>
      <w:proofErr w:type="spellStart"/>
      <w:proofErr w:type="gramStart"/>
      <w:r w:rsidRPr="000A0BD0">
        <w:rPr>
          <w:b/>
        </w:rPr>
        <w:t>edgeworker:status</w:t>
      </w:r>
      <w:proofErr w:type="spellEnd"/>
      <w:proofErr w:type="gramEnd"/>
      <w:r w:rsidRPr="000A0BD0">
        <w:rPr>
          <w:b/>
        </w:rPr>
        <w:t>”</w:t>
      </w:r>
      <w:r>
        <w:t xml:space="preserve"> script. </w:t>
      </w:r>
    </w:p>
    <w:p w14:paraId="17534889" w14:textId="00FDF1CB" w:rsidR="00F941D7" w:rsidRDefault="00C1593E" w:rsidP="00450928">
      <w:pPr>
        <w:jc w:val="both"/>
      </w:pPr>
      <w:r>
        <w:t xml:space="preserve">After the activation has been completed, this command should display in the terminal panel the </w:t>
      </w:r>
      <w:r w:rsidRPr="000A0BD0">
        <w:rPr>
          <w:b/>
        </w:rPr>
        <w:t>Complete</w:t>
      </w:r>
      <w:r>
        <w:t xml:space="preserve"> value in the </w:t>
      </w:r>
      <w:r w:rsidRPr="000A0BD0">
        <w:rPr>
          <w:b/>
        </w:rPr>
        <w:t>status</w:t>
      </w:r>
      <w:r>
        <w:t xml:space="preserve"> column</w:t>
      </w:r>
      <w:r w:rsidR="00B04F05">
        <w:t>. This usually takes a couple of minutes depending on the size of the new build</w:t>
      </w:r>
      <w:r w:rsidR="0056022E">
        <w:t xml:space="preserve"> package</w:t>
      </w:r>
      <w:r>
        <w:t>:</w:t>
      </w:r>
    </w:p>
    <w:p w14:paraId="5B6FF55B" w14:textId="77777777" w:rsidR="007F71E3" w:rsidRDefault="00F941D7" w:rsidP="007F71E3">
      <w:pPr>
        <w:rPr>
          <w:rFonts w:eastAsiaTheme="majorEastAsia" w:cstheme="majorBidi" w:hint="eastAsia"/>
          <w:color w:val="0F4761" w:themeColor="accent1" w:themeShade="BF"/>
          <w:sz w:val="28"/>
          <w:szCs w:val="28"/>
        </w:rPr>
      </w:pPr>
      <w:r>
        <w:rPr>
          <w:noProof/>
          <w:lang w:val="en-GB"/>
        </w:rPr>
        <mc:AlternateContent>
          <mc:Choice Requires="wps">
            <w:drawing>
              <wp:anchor distT="0" distB="0" distL="114300" distR="114300" simplePos="0" relativeHeight="251658264" behindDoc="0" locked="0" layoutInCell="1" allowOverlap="1" wp14:anchorId="1CCE76DB" wp14:editId="19D7FFBE">
                <wp:simplePos x="0" y="0"/>
                <wp:positionH relativeFrom="column">
                  <wp:posOffset>69850</wp:posOffset>
                </wp:positionH>
                <wp:positionV relativeFrom="paragraph">
                  <wp:posOffset>546101</wp:posOffset>
                </wp:positionV>
                <wp:extent cx="4578350" cy="292100"/>
                <wp:effectExtent l="25400" t="25400" r="44450" b="38100"/>
                <wp:wrapNone/>
                <wp:docPr id="62360513" name="Rounded Rectangle 1"/>
                <wp:cNvGraphicFramePr/>
                <a:graphic xmlns:a="http://schemas.openxmlformats.org/drawingml/2006/main">
                  <a:graphicData uri="http://schemas.microsoft.com/office/word/2010/wordprocessingShape">
                    <wps:wsp>
                      <wps:cNvSpPr/>
                      <wps:spPr>
                        <a:xfrm>
                          <a:off x="0" y="0"/>
                          <a:ext cx="4578350" cy="2921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260AE005">
              <v:roundrect id="Rounded Rectangle 1" style="position:absolute;margin-left:5.5pt;margin-top:43pt;width:360.5pt;height:23pt;z-index:2516879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E0D83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6AFHQIAAHEEAAAOAAAAZHJzL2Uyb0RvYy54bWysVNuO2jAQfa/Uf7D8XnIp7CUirKquqCqt&#10;WrTbfoBxbGLV8bi2IfD3HTshoO0+VeXBeDzXc2Ymy4djp8lBOK/A1LSY5ZQIw6FRZlfTnz/WH+4o&#10;8YGZhmkwoqYn4enD6v27ZW8rUUILuhGOYBDjq97WtA3BVlnmeSs65mdghUGlBNexgKLbZY1jPUbv&#10;dFbm+U3Wg2usAy68x9fHQUlXKb6UgofvUnoRiK4p1hbS6dK5jWe2WrJq55htFR/LYP9QRceUwaRT&#10;qEcWGNk79VeoTnEHHmSYcegykFJxkTAgmiJ/healZVYkLEiOtxNN/v+F5d8OL3bjkIbe+srjNaI4&#10;StfFf6yPHBNZp4kscQyE4+N8cXv3cYGcctSV92WRJzazi7d1PnwR0JF4qamDvWmesSOJKHZ48gHT&#10;ov3ZLmY0sFZap65oQ/qaLm4LTBJVHrRqojYJbrf9rB05MGzsep3jL/YSo12ZoaQNPl6gpVs4aRFj&#10;aPMsJFENgimHDHHqxBSWcS5MuBnjJuvoJrGEybF4y1GHYnQabaObSNM4OY6Y+IhjGEncGST0PJhY&#10;/uSUEoMJk3+nDLi3kje/puSD/ZmAAXZkYAvNaeOIt3ytsDVPzIcNczj3mLzHXaip/71nTlCivxoc&#10;tvtiPo/LkwTse4mCu9ZsrzXM8BYQDw9DfQY+7QNIlbp9ST+WhXOd2jbuYFycazlZXb4Uqz8AAAD/&#10;/wMAUEsDBBQABgAIAAAAIQBtttLr4AAAAA4BAAAPAAAAZHJzL2Rvd25yZXYueG1sTE9BbsIwELxX&#10;6h+srdRbsaESoBAHIUoPqL2UVuLqxEsSEa/T2Akpr+9yai+7Mxrt7Ey6Hl0jBuxC7UnDdKJAIBXe&#10;1lRq+Pp8fVqCCNGQNY0n1PCDAdbZ/V1qEusv9IHDIZaCTSgkRkMVY5tIGYoKnQkT3yKxdvKdM5Fp&#10;V0rbmQubu0bOlJpLZ2riD5VpcVthcT70TkN/3l8Xef39fhyuW6noqPZvu53Wjw/jy4rHZgUi4hj/&#10;LuDWgfNDxsFy35MNomE+5T5Rw3LOm/XF84xBzsINyCyV/2tkvwAAAP//AwBQSwECLQAUAAYACAAA&#10;ACEAtoM4kv4AAADhAQAAEwAAAAAAAAAAAAAAAAAAAAAAW0NvbnRlbnRfVHlwZXNdLnhtbFBLAQIt&#10;ABQABgAIAAAAIQA4/SH/1gAAAJQBAAALAAAAAAAAAAAAAAAAAC8BAABfcmVscy8ucmVsc1BLAQIt&#10;ABQABgAIAAAAIQB8p6AFHQIAAHEEAAAOAAAAAAAAAAAAAAAAAC4CAABkcnMvZTJvRG9jLnhtbFBL&#10;AQItABQABgAIAAAAIQBtttLr4AAAAA4BAAAPAAAAAAAAAAAAAAAAAHcEAABkcnMvZG93bnJldi54&#10;bWxQSwUGAAAAAAQABADzAAAAhAUAAAAA&#10;">
                <v:stroke joinstyle="miter"/>
              </v:roundrect>
            </w:pict>
          </mc:Fallback>
        </mc:AlternateContent>
      </w:r>
      <w:r w:rsidRPr="00F941D7">
        <w:rPr>
          <w:rFonts w:eastAsiaTheme="majorEastAsia" w:cstheme="majorBidi"/>
          <w:noProof/>
          <w:color w:val="0F4761" w:themeColor="accent1" w:themeShade="BF"/>
          <w:sz w:val="28"/>
          <w:szCs w:val="28"/>
        </w:rPr>
        <w:drawing>
          <wp:inline distT="0" distB="0" distL="0" distR="0" wp14:anchorId="0761087F" wp14:editId="616A2297">
            <wp:extent cx="5731510" cy="925830"/>
            <wp:effectExtent l="25400" t="25400" r="85090" b="90170"/>
            <wp:docPr id="1386976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6773" name="Picture 1" descr="A screenshot of a computer&#10;&#10;AI-generated content may be incorrect."/>
                    <pic:cNvPicPr/>
                  </pic:nvPicPr>
                  <pic:blipFill>
                    <a:blip r:embed="rId69"/>
                    <a:stretch>
                      <a:fillRect/>
                    </a:stretch>
                  </pic:blipFill>
                  <pic:spPr>
                    <a:xfrm>
                      <a:off x="0" y="0"/>
                      <a:ext cx="5731510" cy="925830"/>
                    </a:xfrm>
                    <a:prstGeom prst="rect">
                      <a:avLst/>
                    </a:prstGeom>
                    <a:effectLst>
                      <a:outerShdw blurRad="50800" dist="38100" dir="2700000" algn="tl" rotWithShape="0">
                        <a:prstClr val="black">
                          <a:alpha val="40000"/>
                        </a:prstClr>
                      </a:outerShdw>
                    </a:effectLst>
                  </pic:spPr>
                </pic:pic>
              </a:graphicData>
            </a:graphic>
          </wp:inline>
        </w:drawing>
      </w:r>
    </w:p>
    <w:p w14:paraId="10B9AE6B" w14:textId="77777777" w:rsidR="007F71E3" w:rsidRDefault="007F71E3" w:rsidP="007F71E3">
      <w:pPr>
        <w:rPr>
          <w:rFonts w:eastAsiaTheme="majorEastAsia" w:cstheme="majorBidi" w:hint="eastAsia"/>
          <w:color w:val="0F4761" w:themeColor="accent1" w:themeShade="BF"/>
          <w:sz w:val="28"/>
          <w:szCs w:val="28"/>
        </w:rPr>
      </w:pPr>
    </w:p>
    <w:p w14:paraId="18078756" w14:textId="365908F7" w:rsidR="00CD55B0" w:rsidRPr="007F71E3" w:rsidRDefault="00CD55B0" w:rsidP="007F71E3">
      <w:r w:rsidRPr="00694B20">
        <w:rPr>
          <w:rFonts w:eastAsiaTheme="majorEastAsia" w:cstheme="majorBidi"/>
          <w:color w:val="0F4761" w:themeColor="accent1" w:themeShade="BF"/>
          <w:sz w:val="28"/>
          <w:szCs w:val="28"/>
        </w:rPr>
        <w:lastRenderedPageBreak/>
        <w:t>Exercise 8: Test your new deployment</w:t>
      </w:r>
    </w:p>
    <w:p w14:paraId="73DFA29D" w14:textId="77777777" w:rsidR="00CD55B0" w:rsidRDefault="00CD55B0" w:rsidP="00CD55B0">
      <w:pPr>
        <w:tabs>
          <w:tab w:val="left" w:pos="507"/>
        </w:tabs>
      </w:pPr>
    </w:p>
    <w:p w14:paraId="4DC9EBB6" w14:textId="0FFB291B" w:rsidR="007F71E3" w:rsidRDefault="007F71E3" w:rsidP="00450928">
      <w:pPr>
        <w:jc w:val="both"/>
      </w:pPr>
      <w:r w:rsidRPr="00F05758">
        <w:rPr>
          <w:b/>
          <w:bCs/>
        </w:rPr>
        <w:t>Step 1:</w:t>
      </w:r>
      <w:r>
        <w:t xml:space="preserve"> Test the new</w:t>
      </w:r>
      <w:r w:rsidR="0051235F">
        <w:t>ly</w:t>
      </w:r>
      <w:r>
        <w:t xml:space="preserve"> </w:t>
      </w:r>
      <w:r w:rsidR="0051235F">
        <w:t>activated</w:t>
      </w:r>
      <w:r>
        <w:t xml:space="preserve"> code</w:t>
      </w:r>
      <w:r w:rsidR="0051235F">
        <w:t xml:space="preserve"> package</w:t>
      </w:r>
    </w:p>
    <w:p w14:paraId="4EDFF86A" w14:textId="6DF219E4" w:rsidR="007F71E3" w:rsidRDefault="007F71E3" w:rsidP="00450928">
      <w:pPr>
        <w:jc w:val="both"/>
      </w:pPr>
      <w:r>
        <w:t xml:space="preserve">Open a new Browser Tab and enter the </w:t>
      </w:r>
      <w:r w:rsidRPr="00944E69">
        <w:rPr>
          <w:rFonts w:ascii="Source Sans Pro" w:hAnsi="Source Sans Pro"/>
          <w:b/>
          <w:bCs/>
          <w:i/>
          <w:iCs/>
          <w:color w:val="3A3B3F"/>
          <w:sz w:val="21"/>
          <w:szCs w:val="21"/>
          <w:shd w:val="clear" w:color="auto" w:fill="FFFFFF"/>
        </w:rPr>
        <w:t>s</w:t>
      </w:r>
      <w:r w:rsidR="00730813">
        <w:rPr>
          <w:rFonts w:ascii="Source Sans Pro" w:hAnsi="Source Sans Pro"/>
          <w:b/>
          <w:bCs/>
          <w:i/>
          <w:iCs/>
          <w:color w:val="3A3B3F"/>
          <w:sz w:val="21"/>
          <w:szCs w:val="21"/>
          <w:shd w:val="clear" w:color="auto" w:fill="FFFFFF"/>
        </w:rPr>
        <w:t>eat</w:t>
      </w:r>
      <w:r w:rsidRPr="00944E69">
        <w:rPr>
          <w:rFonts w:ascii="Source Sans Pro" w:hAnsi="Source Sans Pro"/>
          <w:b/>
          <w:bCs/>
          <w:i/>
          <w:iCs/>
          <w:color w:val="3A3B3F"/>
          <w:sz w:val="21"/>
          <w:szCs w:val="21"/>
          <w:shd w:val="clear" w:color="auto" w:fill="FFFFFF"/>
        </w:rPr>
        <w:t>XX</w:t>
      </w:r>
      <w:r>
        <w:rPr>
          <w:rFonts w:ascii="Source Sans Pro" w:hAnsi="Source Sans Pro"/>
          <w:color w:val="3A3B3F"/>
          <w:sz w:val="21"/>
          <w:szCs w:val="21"/>
          <w:shd w:val="clear" w:color="auto" w:fill="FFFFFF"/>
        </w:rPr>
        <w:t xml:space="preserve">.adobelab2025.test.edgekey-staging.net </w:t>
      </w:r>
      <w:r>
        <w:t>value in the address bar, depending on your seat number.</w:t>
      </w:r>
    </w:p>
    <w:p w14:paraId="47AADF65" w14:textId="1FEF6F95" w:rsidR="007F71E3" w:rsidRDefault="007F71E3" w:rsidP="00450928">
      <w:pPr>
        <w:jc w:val="both"/>
      </w:pPr>
      <w:r>
        <w:t xml:space="preserve">The page should be loaded and the result of the </w:t>
      </w:r>
      <w:proofErr w:type="spellStart"/>
      <w:r>
        <w:t>EdgeWorker</w:t>
      </w:r>
      <w:proofErr w:type="spellEnd"/>
      <w:r>
        <w:t xml:space="preserve"> processing should be embedded in the displayed version.</w:t>
      </w:r>
      <w:r w:rsidR="001B28D4">
        <w:t xml:space="preserve"> Depending on the performed </w:t>
      </w:r>
      <w:r w:rsidR="00AE6294">
        <w:t xml:space="preserve">user allocation, </w:t>
      </w:r>
      <w:r w:rsidR="001B28D4">
        <w:t xml:space="preserve">you should be served with the result of applying Experience A or Experience B </w:t>
      </w:r>
      <w:r w:rsidR="007860E8">
        <w:t>defined in the</w:t>
      </w:r>
      <w:r w:rsidR="001B28D4">
        <w:t xml:space="preserve"> Target Activity.</w:t>
      </w:r>
    </w:p>
    <w:p w14:paraId="1832C62E" w14:textId="2ECE805D" w:rsidR="001B28D4" w:rsidRDefault="00944E69" w:rsidP="00450928">
      <w:pPr>
        <w:jc w:val="both"/>
      </w:pPr>
      <w:r>
        <w:t>To</w:t>
      </w:r>
      <w:r w:rsidR="001B28D4">
        <w:t xml:space="preserve"> get the result of the other Experience you can open a new Incognito browser window and access the same URL.</w:t>
      </w:r>
    </w:p>
    <w:p w14:paraId="0F908944" w14:textId="1B42AA53" w:rsidR="356F17A9" w:rsidRDefault="356F17A9" w:rsidP="356F17A9">
      <w:pPr>
        <w:jc w:val="both"/>
      </w:pPr>
    </w:p>
    <w:p w14:paraId="1EC7FC09" w14:textId="77777777" w:rsidR="00282DFF" w:rsidRDefault="00282DFF">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62AE3484" w14:textId="6F36A795" w:rsidR="2787E870" w:rsidRDefault="2787E870" w:rsidP="356F17A9">
      <w:pPr>
        <w:rPr>
          <w:rFonts w:eastAsiaTheme="majorEastAsia" w:cstheme="majorBidi"/>
          <w:color w:val="0F4761" w:themeColor="accent1" w:themeShade="BF"/>
          <w:sz w:val="28"/>
          <w:szCs w:val="28"/>
        </w:rPr>
      </w:pPr>
      <w:r w:rsidRPr="356F17A9">
        <w:rPr>
          <w:rFonts w:eastAsiaTheme="majorEastAsia" w:cstheme="majorBidi"/>
          <w:color w:val="0F4761" w:themeColor="accent1" w:themeShade="BF"/>
          <w:sz w:val="28"/>
          <w:szCs w:val="28"/>
        </w:rPr>
        <w:lastRenderedPageBreak/>
        <w:t xml:space="preserve">Additional steps: </w:t>
      </w:r>
      <w:r>
        <w:br/>
      </w:r>
      <w:r w:rsidRPr="356F17A9">
        <w:rPr>
          <w:rFonts w:eastAsiaTheme="majorEastAsia" w:cstheme="majorBidi"/>
          <w:color w:val="0F4761" w:themeColor="accent1" w:themeShade="BF"/>
          <w:sz w:val="28"/>
          <w:szCs w:val="28"/>
        </w:rPr>
        <w:t>Exercise 9: Persisting the ECID cookie value</w:t>
      </w:r>
    </w:p>
    <w:p w14:paraId="71ED5ECD" w14:textId="3EE954F5" w:rsidR="356F17A9" w:rsidRDefault="356F17A9" w:rsidP="356F17A9">
      <w:pPr>
        <w:spacing w:line="259" w:lineRule="auto"/>
      </w:pPr>
    </w:p>
    <w:p w14:paraId="4E4DBAED" w14:textId="18A74DA7" w:rsidR="2787E870" w:rsidRDefault="2787E870" w:rsidP="356F17A9">
      <w:pPr>
        <w:spacing w:line="259" w:lineRule="auto"/>
      </w:pPr>
      <w:r>
        <w:t>Adobe Target identifies unique visitors based on the ECID value that it’s generated in the server. The ECID value provides a stable Experience selection and reporting.</w:t>
      </w:r>
    </w:p>
    <w:p w14:paraId="0A82A3A5" w14:textId="412060B1" w:rsidR="2787E870" w:rsidRDefault="2787E870" w:rsidP="356F17A9">
      <w:pPr>
        <w:spacing w:line="259" w:lineRule="auto"/>
      </w:pPr>
      <w:r>
        <w:t>The ECID value need to be persisted in the browser for each visitor in Cookies.</w:t>
      </w:r>
    </w:p>
    <w:p w14:paraId="6304CFEB" w14:textId="7D1BB3D7" w:rsidR="356F17A9" w:rsidRDefault="356F17A9" w:rsidP="356F17A9">
      <w:pPr>
        <w:spacing w:line="259" w:lineRule="auto"/>
      </w:pPr>
    </w:p>
    <w:p w14:paraId="0823CD60" w14:textId="268F0A80" w:rsidR="2787E870" w:rsidRDefault="2787E870" w:rsidP="356F17A9">
      <w:pPr>
        <w:spacing w:line="259" w:lineRule="auto"/>
      </w:pPr>
      <w:r>
        <w:t>When the requests arrive from the browser we will see if the ECID cookie is present and add it to the Event object used for deciding the Experience.</w:t>
      </w:r>
    </w:p>
    <w:p w14:paraId="4732DE95" w14:textId="73599A58" w:rsidR="356F17A9" w:rsidRDefault="356F17A9" w:rsidP="356F17A9">
      <w:pPr>
        <w:spacing w:line="259" w:lineRule="auto"/>
      </w:pPr>
    </w:p>
    <w:p w14:paraId="0FDE72A2" w14:textId="2A44E7D3" w:rsidR="2787E870" w:rsidRDefault="2787E870" w:rsidP="356F17A9">
      <w:pPr>
        <w:spacing w:line="259" w:lineRule="auto"/>
      </w:pPr>
      <w:r>
        <w:rPr>
          <w:noProof/>
        </w:rPr>
        <w:drawing>
          <wp:inline distT="0" distB="0" distL="0" distR="0" wp14:anchorId="610922CC" wp14:editId="5DF95157">
            <wp:extent cx="5724524" cy="2181225"/>
            <wp:effectExtent l="0" t="0" r="0" b="0"/>
            <wp:docPr id="1437280376" name="Picture 169142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4290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194B9A36" w14:textId="058C534A" w:rsidR="356F17A9" w:rsidRDefault="356F17A9" w:rsidP="356F17A9">
      <w:pPr>
        <w:spacing w:line="259" w:lineRule="auto"/>
      </w:pPr>
    </w:p>
    <w:p w14:paraId="35270691" w14:textId="48CDC14B" w:rsidR="2787E870" w:rsidRDefault="2787E870" w:rsidP="356F17A9">
      <w:pPr>
        <w:spacing w:line="259" w:lineRule="auto"/>
      </w:pPr>
      <w:r>
        <w:t>When returning the response, we make sure that the ECID cookie is set so that we persist it across the sessions.</w:t>
      </w:r>
    </w:p>
    <w:p w14:paraId="52AD394B" w14:textId="7B9F260C" w:rsidR="2787E870" w:rsidRDefault="2787E870" w:rsidP="356F17A9">
      <w:pPr>
        <w:spacing w:line="259" w:lineRule="auto"/>
      </w:pPr>
      <w:r>
        <w:rPr>
          <w:noProof/>
        </w:rPr>
        <w:drawing>
          <wp:inline distT="0" distB="0" distL="0" distR="0" wp14:anchorId="0040AAE0" wp14:editId="7CEE5329">
            <wp:extent cx="5724524" cy="1819275"/>
            <wp:effectExtent l="0" t="0" r="0" b="0"/>
            <wp:docPr id="2112621697" name="Picture 14097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74083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1819275"/>
                    </a:xfrm>
                    <a:prstGeom prst="rect">
                      <a:avLst/>
                    </a:prstGeom>
                  </pic:spPr>
                </pic:pic>
              </a:graphicData>
            </a:graphic>
          </wp:inline>
        </w:drawing>
      </w:r>
    </w:p>
    <w:p w14:paraId="6539C08E" w14:textId="5D56885F" w:rsidR="356F17A9" w:rsidRDefault="356F17A9" w:rsidP="356F17A9">
      <w:pPr>
        <w:spacing w:line="259" w:lineRule="auto"/>
      </w:pPr>
    </w:p>
    <w:p w14:paraId="7F0E369F" w14:textId="79777681" w:rsidR="6F66A526" w:rsidRDefault="6F66A526" w:rsidP="6F66A526">
      <w:pPr>
        <w:jc w:val="both"/>
      </w:pPr>
    </w:p>
    <w:p w14:paraId="4E637EFD" w14:textId="1059C19A" w:rsidR="007F71E3" w:rsidRDefault="007F71E3" w:rsidP="712FB45A">
      <w:pPr>
        <w:jc w:val="both"/>
      </w:pPr>
    </w:p>
    <w:p w14:paraId="3655D8DC" w14:textId="3F5D3820" w:rsidR="007F71E3" w:rsidRDefault="48321D90" w:rsidP="712FB45A">
      <w:pPr>
        <w:rPr>
          <w:rFonts w:eastAsiaTheme="majorEastAsia" w:cstheme="majorBidi"/>
          <w:color w:val="0F4761" w:themeColor="accent1" w:themeShade="BF"/>
          <w:sz w:val="28"/>
          <w:szCs w:val="28"/>
        </w:rPr>
      </w:pPr>
      <w:r w:rsidRPr="356F17A9">
        <w:rPr>
          <w:rFonts w:eastAsiaTheme="majorEastAsia" w:cstheme="majorBidi"/>
          <w:color w:val="0F4761" w:themeColor="accent1" w:themeShade="BF"/>
          <w:sz w:val="28"/>
          <w:szCs w:val="28"/>
        </w:rPr>
        <w:t xml:space="preserve">Additional steps: </w:t>
      </w:r>
      <w:r w:rsidR="50949458">
        <w:br/>
      </w:r>
      <w:r w:rsidR="50949458" w:rsidRPr="712FB45A">
        <w:rPr>
          <w:rFonts w:eastAsiaTheme="majorEastAsia" w:cstheme="majorBidi"/>
          <w:color w:val="0F4761" w:themeColor="accent1" w:themeShade="BF"/>
          <w:sz w:val="28"/>
          <w:szCs w:val="28"/>
        </w:rPr>
        <w:t xml:space="preserve">Exercise </w:t>
      </w:r>
      <w:r w:rsidR="0B6EF516" w:rsidRPr="356F17A9">
        <w:rPr>
          <w:rFonts w:eastAsiaTheme="majorEastAsia" w:cstheme="majorBidi"/>
          <w:color w:val="0F4761" w:themeColor="accent1" w:themeShade="BF"/>
          <w:sz w:val="28"/>
          <w:szCs w:val="28"/>
        </w:rPr>
        <w:t>10</w:t>
      </w:r>
      <w:r w:rsidR="50949458" w:rsidRPr="712FB45A">
        <w:rPr>
          <w:rFonts w:eastAsiaTheme="majorEastAsia" w:cstheme="majorBidi"/>
          <w:color w:val="0F4761" w:themeColor="accent1" w:themeShade="BF"/>
          <w:sz w:val="28"/>
          <w:szCs w:val="28"/>
        </w:rPr>
        <w:t>: Debugging your new deployment</w:t>
      </w:r>
    </w:p>
    <w:p w14:paraId="63B601AB" w14:textId="07514564" w:rsidR="007F71E3" w:rsidRDefault="007F71E3" w:rsidP="712FB45A">
      <w:pPr>
        <w:spacing w:line="259" w:lineRule="auto"/>
        <w:rPr>
          <w:rFonts w:eastAsiaTheme="majorEastAsia" w:cstheme="majorBidi"/>
          <w:color w:val="0F4761" w:themeColor="accent1" w:themeShade="BF"/>
        </w:rPr>
      </w:pPr>
    </w:p>
    <w:p w14:paraId="03C21F4C" w14:textId="3C6C3E2E" w:rsidR="00BA5528" w:rsidRDefault="50949458" w:rsidP="712FB45A">
      <w:r>
        <w:t xml:space="preserve">Akamai </w:t>
      </w:r>
      <w:proofErr w:type="spellStart"/>
      <w:r>
        <w:t>Edgeworkers</w:t>
      </w:r>
      <w:proofErr w:type="spellEnd"/>
      <w:r>
        <w:t xml:space="preserve"> communicate the log messages </w:t>
      </w:r>
      <w:del w:id="53" w:author="Microsoft Word" w:date="2025-03-14T15:12:00Z" w16du:dateUtc="2025-03-14T13:12:00Z">
        <w:r w:rsidR="768C9459">
          <w:delText>though</w:delText>
        </w:r>
      </w:del>
      <w:ins w:id="54" w:author="Microsoft Word" w:date="2025-03-14T15:12:00Z" w16du:dateUtc="2025-03-14T13:12:00Z">
        <w:r>
          <w:t>th</w:t>
        </w:r>
        <w:r w:rsidR="003D7048">
          <w:t>r</w:t>
        </w:r>
        <w:r>
          <w:t>ough</w:t>
        </w:r>
      </w:ins>
      <w:r>
        <w:t xml:space="preserve"> the response headers</w:t>
      </w:r>
      <w:r w:rsidR="4E142781">
        <w:t xml:space="preserve"> attached to the response.</w:t>
      </w:r>
      <w:r w:rsidR="7F3C034A">
        <w:t xml:space="preserve"> To activate the debug functionality, we need to set two headers to be sent along </w:t>
      </w:r>
      <w:r w:rsidR="2633C4FE">
        <w:t xml:space="preserve">with the </w:t>
      </w:r>
      <w:r w:rsidR="1E45C41A">
        <w:t>webpage request</w:t>
      </w:r>
      <w:r w:rsidR="49E1A05F">
        <w:t xml:space="preserve"> inside the </w:t>
      </w:r>
      <w:proofErr w:type="spellStart"/>
      <w:r w:rsidR="49E1A05F">
        <w:t>ModHeader</w:t>
      </w:r>
      <w:proofErr w:type="spellEnd"/>
      <w:r w:rsidR="49E1A05F">
        <w:t xml:space="preserve"> chrome extension.</w:t>
      </w:r>
    </w:p>
    <w:p w14:paraId="689C1075" w14:textId="3DAB43CE" w:rsidR="00BA5528" w:rsidRDefault="66B28C35" w:rsidP="6908AD2F">
      <w:r>
        <w:t>Step</w:t>
      </w:r>
      <w:r w:rsidR="1D4ECBFB">
        <w:t xml:space="preserve"> </w:t>
      </w:r>
      <w:r>
        <w:t xml:space="preserve">1) Inside Google Chrome find the </w:t>
      </w:r>
      <w:proofErr w:type="spellStart"/>
      <w:r>
        <w:t>ModHeader</w:t>
      </w:r>
      <w:proofErr w:type="spellEnd"/>
      <w:r>
        <w:t xml:space="preserve"> extension </w:t>
      </w:r>
    </w:p>
    <w:p w14:paraId="34807CC3" w14:textId="1CDC9367" w:rsidR="00BA5528" w:rsidRDefault="4B07B609" w:rsidP="712FB45A">
      <w:r>
        <w:lastRenderedPageBreak/>
        <w:t xml:space="preserve">Step 2) </w:t>
      </w:r>
      <w:r w:rsidR="49E1A05F">
        <w:t xml:space="preserve">The </w:t>
      </w:r>
      <w:r w:rsidR="49E1A05F" w:rsidRPr="712FB45A">
        <w:rPr>
          <w:b/>
          <w:bCs/>
        </w:rPr>
        <w:t xml:space="preserve">Pragma </w:t>
      </w:r>
      <w:r w:rsidR="49E1A05F">
        <w:t>header specifies the type of logs and debug information that will be returned.</w:t>
      </w:r>
      <w:r w:rsidR="61033E6C">
        <w:t xml:space="preserve"> </w:t>
      </w:r>
      <w:r w:rsidR="7BB6D3A4">
        <w:t xml:space="preserve">For the Lab </w:t>
      </w:r>
      <w:r w:rsidR="704AA49E">
        <w:t>set the header name Pragma and the value</w:t>
      </w:r>
      <w:r w:rsidR="7BB6D3A4">
        <w:t xml:space="preserve"> the following list:</w:t>
      </w:r>
    </w:p>
    <w:p w14:paraId="5F1744BA" w14:textId="1835B101" w:rsidR="00BA5528" w:rsidRDefault="7BB6D3A4" w:rsidP="712FB45A">
      <w:pPr>
        <w:rPr>
          <w:i/>
          <w:iCs/>
        </w:rPr>
      </w:pPr>
      <w:r w:rsidRPr="712FB45A">
        <w:rPr>
          <w:i/>
          <w:iCs/>
        </w:rPr>
        <w:t>akamai-x-</w:t>
      </w:r>
      <w:proofErr w:type="spellStart"/>
      <w:r w:rsidRPr="712FB45A">
        <w:rPr>
          <w:i/>
          <w:iCs/>
        </w:rPr>
        <w:t>ew</w:t>
      </w:r>
      <w:proofErr w:type="spellEnd"/>
      <w:r w:rsidRPr="712FB45A">
        <w:rPr>
          <w:i/>
          <w:iCs/>
        </w:rPr>
        <w:t>-debug, akamai-x-</w:t>
      </w:r>
      <w:proofErr w:type="spellStart"/>
      <w:r w:rsidRPr="712FB45A">
        <w:rPr>
          <w:i/>
          <w:iCs/>
        </w:rPr>
        <w:t>ew</w:t>
      </w:r>
      <w:proofErr w:type="spellEnd"/>
      <w:r w:rsidRPr="712FB45A">
        <w:rPr>
          <w:i/>
          <w:iCs/>
        </w:rPr>
        <w:t>-debug-</w:t>
      </w:r>
      <w:proofErr w:type="spellStart"/>
      <w:r w:rsidRPr="712FB45A">
        <w:rPr>
          <w:i/>
          <w:iCs/>
        </w:rPr>
        <w:t>rp</w:t>
      </w:r>
      <w:proofErr w:type="spellEnd"/>
      <w:r w:rsidRPr="712FB45A">
        <w:rPr>
          <w:i/>
          <w:iCs/>
        </w:rPr>
        <w:t>, akamai-x-</w:t>
      </w:r>
      <w:proofErr w:type="spellStart"/>
      <w:r w:rsidRPr="712FB45A">
        <w:rPr>
          <w:i/>
          <w:iCs/>
        </w:rPr>
        <w:t>ew</w:t>
      </w:r>
      <w:proofErr w:type="spellEnd"/>
      <w:r w:rsidRPr="712FB45A">
        <w:rPr>
          <w:i/>
          <w:iCs/>
        </w:rPr>
        <w:t>-debug-subs, akamai-x-</w:t>
      </w:r>
      <w:proofErr w:type="spellStart"/>
      <w:r w:rsidRPr="712FB45A">
        <w:rPr>
          <w:i/>
          <w:iCs/>
        </w:rPr>
        <w:t>ew</w:t>
      </w:r>
      <w:proofErr w:type="spellEnd"/>
      <w:r w:rsidRPr="712FB45A">
        <w:rPr>
          <w:i/>
          <w:iCs/>
        </w:rPr>
        <w:t>-</w:t>
      </w:r>
      <w:proofErr w:type="spellStart"/>
      <w:r w:rsidRPr="712FB45A">
        <w:rPr>
          <w:i/>
          <w:iCs/>
        </w:rPr>
        <w:t>subworkers</w:t>
      </w:r>
      <w:proofErr w:type="spellEnd"/>
      <w:r w:rsidR="3F2E963A" w:rsidRPr="253DA404">
        <w:rPr>
          <w:i/>
          <w:iCs/>
        </w:rPr>
        <w:t xml:space="preserve"> </w:t>
      </w:r>
    </w:p>
    <w:p w14:paraId="15CF1018" w14:textId="3F2B7FAC" w:rsidR="3F2E963A" w:rsidRDefault="3F2E963A">
      <w:r>
        <w:t xml:space="preserve">For a reference of values please see </w:t>
      </w:r>
      <w:hyperlink r:id="rId72">
        <w:r w:rsidRPr="617400FD">
          <w:rPr>
            <w:rStyle w:val="Hyperlink"/>
          </w:rPr>
          <w:t>the Akamai documentation</w:t>
        </w:r>
      </w:hyperlink>
    </w:p>
    <w:p w14:paraId="551267CB" w14:textId="5865FF45" w:rsidR="253DA404" w:rsidRDefault="253DA404" w:rsidP="253DA404">
      <w:pPr>
        <w:rPr>
          <w:i/>
          <w:iCs/>
        </w:rPr>
      </w:pPr>
    </w:p>
    <w:p w14:paraId="4265991C" w14:textId="045468C4" w:rsidR="00BA5528" w:rsidRDefault="00BA5528" w:rsidP="712FB45A">
      <w:pPr>
        <w:rPr>
          <w:i/>
          <w:iCs/>
        </w:rPr>
      </w:pPr>
    </w:p>
    <w:p w14:paraId="06F7ADD9" w14:textId="40C319EC" w:rsidR="00BA5528" w:rsidRDefault="2EE6A597" w:rsidP="617400FD">
      <w:r>
        <w:rPr>
          <w:noProof/>
        </w:rPr>
        <w:drawing>
          <wp:inline distT="0" distB="0" distL="0" distR="0" wp14:anchorId="324C2E85" wp14:editId="5871D4D8">
            <wp:extent cx="5724524" cy="1000125"/>
            <wp:effectExtent l="0" t="0" r="0" b="0"/>
            <wp:docPr id="1268453630" name="Picture 20931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104615"/>
                    <pic:cNvPicPr/>
                  </pic:nvPicPr>
                  <pic:blipFill>
                    <a:blip r:embed="rId73">
                      <a:extLst>
                        <a:ext uri="{28A0092B-C50C-407E-A947-70E740481C1C}">
                          <a14:useLocalDpi xmlns:a14="http://schemas.microsoft.com/office/drawing/2010/main" val="0"/>
                        </a:ext>
                      </a:extLst>
                    </a:blip>
                    <a:stretch>
                      <a:fillRect/>
                    </a:stretch>
                  </pic:blipFill>
                  <pic:spPr>
                    <a:xfrm>
                      <a:off x="0" y="0"/>
                      <a:ext cx="5724524" cy="1000125"/>
                    </a:xfrm>
                    <a:prstGeom prst="rect">
                      <a:avLst/>
                    </a:prstGeom>
                  </pic:spPr>
                </pic:pic>
              </a:graphicData>
            </a:graphic>
          </wp:inline>
        </w:drawing>
      </w:r>
    </w:p>
    <w:p w14:paraId="7F3221EB" w14:textId="09C64CEC" w:rsidR="00BA5528" w:rsidRDefault="2EE6A597" w:rsidP="712FB45A">
      <w:r>
        <w:t>Step</w:t>
      </w:r>
      <w:r w:rsidR="770FCA76">
        <w:t xml:space="preserve"> </w:t>
      </w:r>
      <w:r>
        <w:t>3</w:t>
      </w:r>
      <w:r w:rsidR="41B09DA1">
        <w:t xml:space="preserve">) </w:t>
      </w:r>
      <w:r w:rsidR="71AEA66B">
        <w:t xml:space="preserve">Go to the </w:t>
      </w:r>
      <w:proofErr w:type="spellStart"/>
      <w:r w:rsidR="71AEA66B">
        <w:t>proejct</w:t>
      </w:r>
      <w:proofErr w:type="spellEnd"/>
      <w:r w:rsidR="71AEA66B">
        <w:t xml:space="preserve"> and run the command “</w:t>
      </w:r>
      <w:proofErr w:type="spellStart"/>
      <w:proofErr w:type="gramStart"/>
      <w:r w:rsidR="690AA545" w:rsidRPr="617400FD">
        <w:rPr>
          <w:b/>
          <w:bCs/>
        </w:rPr>
        <w:t>edgeworker:auth</w:t>
      </w:r>
      <w:proofErr w:type="spellEnd"/>
      <w:proofErr w:type="gramEnd"/>
      <w:r w:rsidR="71AEA66B">
        <w:t xml:space="preserve">” from the </w:t>
      </w:r>
      <w:proofErr w:type="spellStart"/>
      <w:r w:rsidR="71AEA66B" w:rsidRPr="617400FD">
        <w:rPr>
          <w:b/>
          <w:bCs/>
        </w:rPr>
        <w:t>package.json</w:t>
      </w:r>
      <w:proofErr w:type="spellEnd"/>
      <w:r w:rsidR="71AEA66B">
        <w:t xml:space="preserve"> file. This will provide you with an authentication token. Copy </w:t>
      </w:r>
      <w:proofErr w:type="gramStart"/>
      <w:r w:rsidR="71AEA66B">
        <w:t>paste</w:t>
      </w:r>
      <w:proofErr w:type="gramEnd"/>
      <w:r w:rsidR="71AEA66B">
        <w:t xml:space="preserve"> just the token value highligh</w:t>
      </w:r>
      <w:r w:rsidR="324A61A8">
        <w:t>ted in the screenshot below.</w:t>
      </w:r>
      <w:r w:rsidR="44057CC3">
        <w:t xml:space="preserve"> </w:t>
      </w:r>
    </w:p>
    <w:p w14:paraId="28F86907" w14:textId="15F79EF6" w:rsidR="44057CC3" w:rsidRDefault="44057CC3" w:rsidP="617400FD">
      <w:r>
        <w:t xml:space="preserve">Step 4) Go </w:t>
      </w:r>
      <w:r w:rsidR="7ADE249E">
        <w:t>t</w:t>
      </w:r>
      <w:r>
        <w:t xml:space="preserve">o Google Chrome and open the </w:t>
      </w:r>
      <w:proofErr w:type="spellStart"/>
      <w:r>
        <w:t>ModHeader</w:t>
      </w:r>
      <w:proofErr w:type="spellEnd"/>
      <w:r>
        <w:t xml:space="preserve"> extension. Set the Header name </w:t>
      </w:r>
      <w:r w:rsidRPr="617400FD">
        <w:rPr>
          <w:b/>
          <w:bCs/>
        </w:rPr>
        <w:t>Akamai-EW-Trace</w:t>
      </w:r>
      <w:r w:rsidR="689E00A3" w:rsidRPr="617400FD">
        <w:rPr>
          <w:b/>
          <w:bCs/>
        </w:rPr>
        <w:t xml:space="preserve"> </w:t>
      </w:r>
      <w:r w:rsidR="689E00A3">
        <w:t>and the value copied from the console</w:t>
      </w:r>
      <w:r w:rsidR="5D8F1EF6">
        <w:t xml:space="preserve"> in step 3</w:t>
      </w:r>
      <w:r w:rsidR="689E00A3">
        <w:t xml:space="preserve">. This </w:t>
      </w:r>
      <w:r w:rsidR="4979DF96">
        <w:t xml:space="preserve">will allow the </w:t>
      </w:r>
      <w:proofErr w:type="spellStart"/>
      <w:r w:rsidR="4979DF96">
        <w:t>Edgeworker</w:t>
      </w:r>
      <w:proofErr w:type="spellEnd"/>
      <w:r w:rsidR="4979DF96">
        <w:t xml:space="preserve"> to output the log in the response headers.</w:t>
      </w:r>
    </w:p>
    <w:p w14:paraId="1AFC26B7" w14:textId="5DDCD3F6" w:rsidR="00BA5528" w:rsidRDefault="00BA5528" w:rsidP="712FB45A"/>
    <w:p w14:paraId="747A6A45" w14:textId="34425005" w:rsidR="00BA5528" w:rsidRDefault="478EA708" w:rsidP="712FB45A">
      <w:r>
        <w:t xml:space="preserve">Copy </w:t>
      </w:r>
      <w:proofErr w:type="gramStart"/>
      <w:r>
        <w:t>paste</w:t>
      </w:r>
      <w:proofErr w:type="gramEnd"/>
      <w:r>
        <w:t xml:space="preserve"> the token the red border inside the </w:t>
      </w:r>
      <w:proofErr w:type="spellStart"/>
      <w:r>
        <w:t>ModHeader</w:t>
      </w:r>
      <w:proofErr w:type="spellEnd"/>
      <w:r>
        <w:t xml:space="preserve"> chrome extension.</w:t>
      </w:r>
    </w:p>
    <w:p w14:paraId="5C00A729" w14:textId="1763140C" w:rsidR="00BA5528" w:rsidRDefault="4E3F8D51">
      <w:pPr>
        <w:rPr>
          <w:rFonts w:eastAsiaTheme="majorEastAsia" w:cstheme="majorBidi" w:hint="eastAsia"/>
          <w:color w:val="0F4761" w:themeColor="accent1" w:themeShade="BF"/>
          <w:sz w:val="28"/>
          <w:szCs w:val="28"/>
        </w:rPr>
      </w:pPr>
      <w:r>
        <w:rPr>
          <w:noProof/>
        </w:rPr>
        <w:drawing>
          <wp:inline distT="0" distB="0" distL="0" distR="0" wp14:anchorId="29EACE78" wp14:editId="0273348D">
            <wp:extent cx="5724524" cy="1524000"/>
            <wp:effectExtent l="0" t="0" r="0" b="0"/>
            <wp:docPr id="1189051035" name="Picture 118905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051035"/>
                    <pic:cNvPicPr/>
                  </pic:nvPicPr>
                  <pic:blipFill>
                    <a:blip r:embed="rId74">
                      <a:extLst>
                        <a:ext uri="{28A0092B-C50C-407E-A947-70E740481C1C}">
                          <a14:useLocalDpi xmlns:a14="http://schemas.microsoft.com/office/drawing/2010/main" val="0"/>
                        </a:ext>
                      </a:extLst>
                    </a:blip>
                    <a:stretch>
                      <a:fillRect/>
                    </a:stretch>
                  </pic:blipFill>
                  <pic:spPr>
                    <a:xfrm>
                      <a:off x="0" y="0"/>
                      <a:ext cx="5724524" cy="1524000"/>
                    </a:xfrm>
                    <a:prstGeom prst="rect">
                      <a:avLst/>
                    </a:prstGeom>
                  </pic:spPr>
                </pic:pic>
              </a:graphicData>
            </a:graphic>
          </wp:inline>
        </w:drawing>
      </w:r>
    </w:p>
    <w:p w14:paraId="15FB5A06" w14:textId="715B5733" w:rsidR="1B4F1921" w:rsidRDefault="1B4F1921" w:rsidP="1B4F1921">
      <w:pPr>
        <w:rPr>
          <w:rFonts w:eastAsiaTheme="majorEastAsia" w:cstheme="majorBidi"/>
          <w:color w:val="0F4761" w:themeColor="accent1" w:themeShade="BF"/>
          <w:sz w:val="28"/>
          <w:szCs w:val="28"/>
        </w:rPr>
      </w:pPr>
    </w:p>
    <w:p w14:paraId="5DB1744B" w14:textId="77777777" w:rsidR="00282DFF" w:rsidRDefault="00282DFF">
      <w:pPr>
        <w:rPr>
          <w:rFonts w:asciiTheme="majorHAnsi" w:eastAsiaTheme="majorEastAsia" w:hAnsiTheme="majorHAnsi" w:cstheme="majorBidi"/>
          <w:color w:val="0F4761" w:themeColor="accent1" w:themeShade="BF"/>
          <w:sz w:val="32"/>
          <w:szCs w:val="32"/>
        </w:rPr>
      </w:pPr>
      <w:bookmarkStart w:id="55" w:name="_Toc295108941"/>
      <w:r>
        <w:br w:type="page"/>
      </w:r>
    </w:p>
    <w:p w14:paraId="3DE60079" w14:textId="629918AE" w:rsidR="00223E2E" w:rsidRPr="00282DFF" w:rsidRDefault="00BA5528" w:rsidP="00282DFF">
      <w:pPr>
        <w:pStyle w:val="Heading2"/>
        <w:tabs>
          <w:tab w:val="left" w:pos="507"/>
        </w:tabs>
        <w:rPr>
          <w:sz w:val="28"/>
          <w:szCs w:val="28"/>
        </w:rPr>
      </w:pPr>
      <w:r>
        <w:lastRenderedPageBreak/>
        <w:t>Appendix</w:t>
      </w:r>
      <w:bookmarkEnd w:id="55"/>
      <w:r>
        <w:t xml:space="preserve"> </w:t>
      </w:r>
    </w:p>
    <w:p w14:paraId="56DCA7FF" w14:textId="77777777" w:rsidR="00223E2E" w:rsidRDefault="00223E2E" w:rsidP="00EB739D">
      <w:pPr>
        <w:pStyle w:val="Heading3"/>
      </w:pPr>
      <w:r>
        <w:t>Edge worker runtime environment limitations</w:t>
      </w:r>
    </w:p>
    <w:p w14:paraId="76EB4B47" w14:textId="64964F59" w:rsidR="00223E2E" w:rsidRDefault="00223E2E" w:rsidP="00223E2E">
      <w:pPr>
        <w:pStyle w:val="ListParagraph"/>
        <w:numPr>
          <w:ilvl w:val="1"/>
          <w:numId w:val="29"/>
        </w:numPr>
        <w:tabs>
          <w:tab w:val="left" w:pos="507"/>
        </w:tabs>
      </w:pPr>
      <w:r>
        <w:t xml:space="preserve"> </w:t>
      </w:r>
      <w:hyperlink r:id="rId75" w:history="1">
        <w:r w:rsidRPr="00862511">
          <w:rPr>
            <w:rStyle w:val="Hyperlink"/>
          </w:rPr>
          <w:t>https://techdocs.akamai.com/edgeworkers/docs/resource-tier-limitations</w:t>
        </w:r>
      </w:hyperlink>
      <w:r>
        <w:t xml:space="preserve"> </w:t>
      </w:r>
    </w:p>
    <w:p w14:paraId="72EE47A4" w14:textId="2C181384" w:rsidR="00A5569F" w:rsidRDefault="00223E2E" w:rsidP="00CD55B0">
      <w:pPr>
        <w:tabs>
          <w:tab w:val="left" w:pos="507"/>
        </w:tabs>
      </w:pPr>
      <w:r w:rsidRPr="00223E2E">
        <w:drawing>
          <wp:inline distT="0" distB="0" distL="0" distR="0" wp14:anchorId="32B16C19" wp14:editId="1C608BEA">
            <wp:extent cx="5213045" cy="3107266"/>
            <wp:effectExtent l="0" t="0" r="0" b="4445"/>
            <wp:docPr id="1139853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3856" name="Picture 1" descr="A screenshot of a computer&#10;&#10;AI-generated content may be incorrect."/>
                    <pic:cNvPicPr/>
                  </pic:nvPicPr>
                  <pic:blipFill>
                    <a:blip r:embed="rId76"/>
                    <a:stretch>
                      <a:fillRect/>
                    </a:stretch>
                  </pic:blipFill>
                  <pic:spPr>
                    <a:xfrm>
                      <a:off x="0" y="0"/>
                      <a:ext cx="5230598" cy="3117729"/>
                    </a:xfrm>
                    <a:prstGeom prst="rect">
                      <a:avLst/>
                    </a:prstGeom>
                  </pic:spPr>
                </pic:pic>
              </a:graphicData>
            </a:graphic>
          </wp:inline>
        </w:drawing>
      </w:r>
    </w:p>
    <w:p w14:paraId="5AB001D6" w14:textId="77777777" w:rsidR="00EB739D" w:rsidRPr="00EB739D" w:rsidRDefault="00EB739D" w:rsidP="00EB739D"/>
    <w:p w14:paraId="0C15CD58" w14:textId="77777777" w:rsidR="00EB739D" w:rsidRPr="00EB739D" w:rsidRDefault="00EB739D" w:rsidP="00EB739D"/>
    <w:p w14:paraId="53D3B167" w14:textId="77777777" w:rsidR="00EB739D" w:rsidRPr="00EB739D" w:rsidRDefault="00EB739D" w:rsidP="00EB739D"/>
    <w:p w14:paraId="547D2C76" w14:textId="77777777" w:rsidR="00EB739D" w:rsidRPr="00EB739D" w:rsidRDefault="00EB739D" w:rsidP="00EB739D"/>
    <w:p w14:paraId="13BC8833" w14:textId="77777777" w:rsidR="00EB739D" w:rsidRPr="00EB739D" w:rsidRDefault="00EB739D" w:rsidP="00EB739D"/>
    <w:p w14:paraId="220608F6" w14:textId="77777777" w:rsidR="00EB739D" w:rsidRPr="00EB739D" w:rsidRDefault="00EB739D" w:rsidP="00EB739D"/>
    <w:p w14:paraId="7F4BCD6C" w14:textId="77777777" w:rsidR="00EB739D" w:rsidRPr="00EB739D" w:rsidRDefault="00EB739D" w:rsidP="00EB739D"/>
    <w:p w14:paraId="26D093F4" w14:textId="77777777" w:rsidR="00EB739D" w:rsidRPr="00EB739D" w:rsidRDefault="00EB739D" w:rsidP="00EB739D"/>
    <w:p w14:paraId="70258663" w14:textId="77777777" w:rsidR="00EB739D" w:rsidRPr="00EB739D" w:rsidRDefault="00EB739D" w:rsidP="00EB739D"/>
    <w:p w14:paraId="4DAC4195" w14:textId="77777777" w:rsidR="00EB739D" w:rsidRPr="00EB739D" w:rsidRDefault="00EB739D" w:rsidP="00EB739D"/>
    <w:p w14:paraId="578CF622" w14:textId="77777777" w:rsidR="00EB739D" w:rsidRPr="00EB739D" w:rsidRDefault="00EB739D" w:rsidP="00EB739D"/>
    <w:p w14:paraId="778D6E67" w14:textId="77777777" w:rsidR="00EB739D" w:rsidRPr="00EB739D" w:rsidRDefault="00EB739D" w:rsidP="00EB739D"/>
    <w:p w14:paraId="08736815" w14:textId="77777777" w:rsidR="00EB739D" w:rsidRPr="00EB739D" w:rsidRDefault="00EB739D" w:rsidP="00EB739D"/>
    <w:p w14:paraId="38CC3637" w14:textId="77777777" w:rsidR="00EB739D" w:rsidRPr="00EB739D" w:rsidRDefault="00EB739D" w:rsidP="00EB739D"/>
    <w:p w14:paraId="3640CFD2" w14:textId="77777777" w:rsidR="00EB739D" w:rsidRPr="00EB739D" w:rsidRDefault="00EB739D" w:rsidP="00EB739D"/>
    <w:p w14:paraId="6EC58EE9" w14:textId="77777777" w:rsidR="00EB739D" w:rsidRPr="00EB739D" w:rsidRDefault="00EB739D" w:rsidP="00EB739D"/>
    <w:p w14:paraId="5C18E407" w14:textId="77777777" w:rsidR="00EB739D" w:rsidRPr="00EB739D" w:rsidRDefault="00EB739D" w:rsidP="00EB739D"/>
    <w:p w14:paraId="4D221CA4" w14:textId="77777777" w:rsidR="00EB739D" w:rsidRPr="00EB739D" w:rsidRDefault="00EB739D" w:rsidP="00EB739D"/>
    <w:p w14:paraId="296E4300" w14:textId="77777777" w:rsidR="00EB739D" w:rsidRDefault="00EB739D" w:rsidP="00EB739D"/>
    <w:p w14:paraId="1BF2EB5E" w14:textId="77777777" w:rsidR="00282DFF" w:rsidRDefault="00282DFF" w:rsidP="00EB739D"/>
    <w:p w14:paraId="0C5F6EC2" w14:textId="77777777" w:rsidR="00282DFF" w:rsidRDefault="00282DFF" w:rsidP="00EB739D"/>
    <w:p w14:paraId="68973EA2" w14:textId="77777777" w:rsidR="00282DFF" w:rsidRDefault="00282DFF" w:rsidP="00EB739D"/>
    <w:p w14:paraId="0437427C" w14:textId="77777777" w:rsidR="00282DFF" w:rsidRDefault="00282DFF" w:rsidP="00EB739D"/>
    <w:p w14:paraId="73CC3A87" w14:textId="77777777" w:rsidR="00282DFF" w:rsidRDefault="00282DFF" w:rsidP="00EB739D"/>
    <w:p w14:paraId="409C365C" w14:textId="43DE36D9" w:rsidR="00EB739D" w:rsidRDefault="00EB739D" w:rsidP="00EB739D">
      <w:pPr>
        <w:tabs>
          <w:tab w:val="left" w:pos="1493"/>
        </w:tabs>
      </w:pPr>
      <w:r>
        <w:tab/>
      </w:r>
    </w:p>
    <w:p w14:paraId="5545C2AD" w14:textId="0A09CF2D" w:rsidR="00EB739D" w:rsidRPr="00EB739D" w:rsidRDefault="00EB739D" w:rsidP="00EB739D">
      <w:pPr>
        <w:pStyle w:val="ListParagraph"/>
        <w:numPr>
          <w:ilvl w:val="1"/>
          <w:numId w:val="29"/>
        </w:numPr>
        <w:tabs>
          <w:tab w:val="left" w:pos="507"/>
        </w:tabs>
      </w:pPr>
      <w:hyperlink r:id="rId77" w:history="1">
        <w:r w:rsidRPr="00862511">
          <w:rPr>
            <w:rStyle w:val="Hyperlink"/>
          </w:rPr>
          <w:t>https://techdocs.akamai.com/edgeworkers/docs/limitations</w:t>
        </w:r>
      </w:hyperlink>
      <w:r>
        <w:t xml:space="preserve"> </w:t>
      </w:r>
    </w:p>
    <w:p w14:paraId="5D8163C3" w14:textId="7715BDE4" w:rsidR="00EB739D" w:rsidRDefault="00EB739D" w:rsidP="00CD55B0">
      <w:pPr>
        <w:tabs>
          <w:tab w:val="left" w:pos="507"/>
        </w:tabs>
      </w:pPr>
      <w:r w:rsidRPr="00EB739D">
        <w:drawing>
          <wp:inline distT="0" distB="0" distL="0" distR="0" wp14:anchorId="1822B982" wp14:editId="5BBF3EB9">
            <wp:extent cx="5283200" cy="4806155"/>
            <wp:effectExtent l="0" t="0" r="0" b="0"/>
            <wp:docPr id="1664386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6555" name="Picture 1" descr="A screenshot of a computer&#10;&#10;AI-generated content may be incorrect."/>
                    <pic:cNvPicPr/>
                  </pic:nvPicPr>
                  <pic:blipFill>
                    <a:blip r:embed="rId78"/>
                    <a:stretch>
                      <a:fillRect/>
                    </a:stretch>
                  </pic:blipFill>
                  <pic:spPr>
                    <a:xfrm>
                      <a:off x="0" y="0"/>
                      <a:ext cx="5303037" cy="4824201"/>
                    </a:xfrm>
                    <a:prstGeom prst="rect">
                      <a:avLst/>
                    </a:prstGeom>
                  </pic:spPr>
                </pic:pic>
              </a:graphicData>
            </a:graphic>
          </wp:inline>
        </w:drawing>
      </w:r>
    </w:p>
    <w:p w14:paraId="02DC9F30" w14:textId="77777777" w:rsidR="00223E2E" w:rsidRDefault="00223E2E" w:rsidP="00CD55B0">
      <w:pPr>
        <w:tabs>
          <w:tab w:val="left" w:pos="507"/>
        </w:tabs>
      </w:pPr>
    </w:p>
    <w:p w14:paraId="621F0021" w14:textId="77777777" w:rsidR="00EB739D" w:rsidRDefault="00EB739D">
      <w:pPr>
        <w:rPr>
          <w:rFonts w:eastAsiaTheme="majorEastAsia" w:cstheme="majorBidi"/>
          <w:color w:val="0F4761" w:themeColor="accent1" w:themeShade="BF"/>
        </w:rPr>
      </w:pPr>
      <w:r>
        <w:rPr>
          <w:rFonts w:eastAsiaTheme="majorEastAsia" w:cstheme="majorBidi"/>
          <w:color w:val="0F4761" w:themeColor="accent1" w:themeShade="BF"/>
        </w:rPr>
        <w:br w:type="page"/>
      </w:r>
    </w:p>
    <w:p w14:paraId="729DC28F" w14:textId="355D94B7" w:rsidR="00A5569F" w:rsidRPr="002743A1" w:rsidRDefault="00A5569F" w:rsidP="00A5569F">
      <w:pPr>
        <w:rPr>
          <w:b/>
          <w:bCs/>
          <w:sz w:val="22"/>
          <w:szCs w:val="22"/>
          <w:lang w:val="en-GB"/>
        </w:rPr>
      </w:pPr>
      <w:commentRangeStart w:id="56"/>
      <w:commentRangeStart w:id="57"/>
      <w:r w:rsidRPr="002743A1">
        <w:rPr>
          <w:rFonts w:eastAsiaTheme="majorEastAsia" w:cstheme="majorBidi"/>
          <w:color w:val="0F4761" w:themeColor="accent1" w:themeShade="BF"/>
        </w:rPr>
        <w:lastRenderedPageBreak/>
        <w:t>Workflow for the rules package:</w:t>
      </w:r>
      <w:commentRangeEnd w:id="56"/>
      <w:r w:rsidRPr="002743A1">
        <w:rPr>
          <w:rStyle w:val="CommentReference"/>
          <w:sz w:val="15"/>
          <w:szCs w:val="15"/>
        </w:rPr>
        <w:commentReference w:id="56"/>
      </w:r>
      <w:commentRangeEnd w:id="57"/>
      <w:r w:rsidR="00754F7D">
        <w:rPr>
          <w:rStyle w:val="CommentReference"/>
        </w:rPr>
        <w:commentReference w:id="57"/>
      </w:r>
    </w:p>
    <w:p w14:paraId="293DDF16" w14:textId="77777777" w:rsidR="00A5569F" w:rsidRPr="00A90313" w:rsidRDefault="00A5569F" w:rsidP="00A5569F">
      <w:pPr>
        <w:numPr>
          <w:ilvl w:val="0"/>
          <w:numId w:val="41"/>
        </w:numPr>
      </w:pPr>
      <w:r w:rsidRPr="00A90313">
        <w:rPr>
          <w:lang w:val="en-GB"/>
        </w:rPr>
        <w:t xml:space="preserve">A user of Adobe Target creates </w:t>
      </w:r>
      <w:r w:rsidRPr="00A90313">
        <w:rPr>
          <w:b/>
          <w:bCs/>
          <w:lang w:val="en-GB"/>
        </w:rPr>
        <w:t>Activities</w:t>
      </w:r>
      <w:r w:rsidRPr="00A90313">
        <w:rPr>
          <w:lang w:val="en-GB"/>
        </w:rPr>
        <w:t>.</w:t>
      </w:r>
    </w:p>
    <w:p w14:paraId="45A4217D" w14:textId="77777777" w:rsidR="00A5569F" w:rsidRPr="00A90313" w:rsidRDefault="00A5569F" w:rsidP="00A5569F">
      <w:pPr>
        <w:numPr>
          <w:ilvl w:val="0"/>
          <w:numId w:val="41"/>
        </w:numPr>
      </w:pPr>
      <w:r w:rsidRPr="00A90313">
        <w:rPr>
          <w:lang w:val="en-GB"/>
        </w:rPr>
        <w:t>The rules package is uploaded to an AWS S3 bucket.</w:t>
      </w:r>
    </w:p>
    <w:p w14:paraId="44A591BA" w14:textId="77777777" w:rsidR="00A5569F" w:rsidRPr="00A90313" w:rsidRDefault="00A5569F" w:rsidP="00A5569F">
      <w:pPr>
        <w:numPr>
          <w:ilvl w:val="0"/>
          <w:numId w:val="41"/>
        </w:numPr>
      </w:pPr>
      <w:r w:rsidRPr="00A90313">
        <w:rPr>
          <w:lang w:val="en-GB"/>
        </w:rPr>
        <w:t>Content from the S3 bucket is delivered through a CDN.</w:t>
      </w:r>
    </w:p>
    <w:p w14:paraId="1ED453D4" w14:textId="77777777" w:rsidR="00A5569F" w:rsidRPr="00A90313" w:rsidRDefault="00A5569F" w:rsidP="00A5569F">
      <w:pPr>
        <w:numPr>
          <w:ilvl w:val="0"/>
          <w:numId w:val="41"/>
        </w:numPr>
      </w:pPr>
      <w:r w:rsidRPr="00A90313">
        <w:rPr>
          <w:lang w:val="en-GB"/>
        </w:rPr>
        <w:t xml:space="preserve">The rules package is accessible for download via the </w:t>
      </w:r>
      <w:hyperlink r:id="rId79" w:history="1">
        <w:r w:rsidRPr="00A90313">
          <w:rPr>
            <w:rStyle w:val="Hyperlink"/>
            <w:b/>
            <w:bCs/>
            <w:lang w:val="en-GB"/>
          </w:rPr>
          <w:t>adobe.io</w:t>
        </w:r>
      </w:hyperlink>
      <w:r w:rsidRPr="00A90313">
        <w:rPr>
          <w:lang w:val="en-GB"/>
        </w:rPr>
        <w:t xml:space="preserve"> API.</w:t>
      </w:r>
    </w:p>
    <w:p w14:paraId="52A0BBE3" w14:textId="77777777" w:rsidR="00A5569F" w:rsidRDefault="00A5569F" w:rsidP="00A5569F"/>
    <w:p w14:paraId="7B54E56D" w14:textId="77777777" w:rsidR="00A5569F" w:rsidRDefault="00A5569F" w:rsidP="00A5569F">
      <w:r w:rsidRPr="00126176">
        <w:rPr>
          <w:noProof/>
        </w:rPr>
        <w:drawing>
          <wp:inline distT="0" distB="0" distL="0" distR="0" wp14:anchorId="2EBF85E9" wp14:editId="04810F6C">
            <wp:extent cx="5731510" cy="3415665"/>
            <wp:effectExtent l="0" t="0" r="0" b="635"/>
            <wp:docPr id="1026" name="Picture 2" descr="A screenshot of a computer&#10;&#10;AI-generated content may be incorrect.">
              <a:extLst xmlns:a="http://schemas.openxmlformats.org/drawingml/2006/main">
                <a:ext uri="{FF2B5EF4-FFF2-40B4-BE49-F238E27FC236}">
                  <a16:creationId xmlns:a16="http://schemas.microsoft.com/office/drawing/2014/main" id="{F7F94E62-5302-E08D-F81C-C7E8DC6F4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AI-generated content may be incorrect.">
                      <a:extLst>
                        <a:ext uri="{FF2B5EF4-FFF2-40B4-BE49-F238E27FC236}">
                          <a16:creationId xmlns:a16="http://schemas.microsoft.com/office/drawing/2014/main" id="{F7F94E62-5302-E08D-F81C-C7E8DC6F4858}"/>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415665"/>
                    </a:xfrm>
                    <a:prstGeom prst="rect">
                      <a:avLst/>
                    </a:prstGeom>
                    <a:noFill/>
                  </pic:spPr>
                </pic:pic>
              </a:graphicData>
            </a:graphic>
          </wp:inline>
        </w:drawing>
      </w:r>
    </w:p>
    <w:p w14:paraId="04543D3D" w14:textId="02F2915E" w:rsidR="00A5569F" w:rsidRPr="002E5574" w:rsidRDefault="00A5569F" w:rsidP="00A5569F">
      <w:pPr>
        <w:tabs>
          <w:tab w:val="left" w:pos="507"/>
        </w:tabs>
      </w:pPr>
      <w:r>
        <w:br w:type="page"/>
      </w:r>
    </w:p>
    <w:p w14:paraId="22D624DE" w14:textId="40CAA4A3" w:rsidR="002E5574" w:rsidRPr="002E5574" w:rsidRDefault="002E5574" w:rsidP="37C83C4A"/>
    <w:sectPr w:rsidR="002E5574" w:rsidRPr="002E5574">
      <w:footerReference w:type="even" r:id="rId81"/>
      <w:footerReference w:type="default" r:id="rId8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Gentry Lin" w:date="2025-02-19T11:00:00Z" w:initials="GL">
    <w:p w14:paraId="10D1908A" w14:textId="127F895C" w:rsidR="00AB6B69" w:rsidRDefault="00AB6B69">
      <w:r>
        <w:annotationRef/>
      </w:r>
      <w:r w:rsidRPr="784C465D">
        <w:t>suggest changing this to "activity"</w:t>
      </w:r>
    </w:p>
  </w:comment>
  <w:comment w:id="7" w:author="Daniel Vivas" w:date="2025-02-19T09:27:00Z" w:initials="DV">
    <w:p w14:paraId="3F0F7C9C" w14:textId="48EE5EBD" w:rsidR="00BF03BE" w:rsidRDefault="00BF03BE">
      <w:pPr>
        <w:pStyle w:val="CommentText"/>
      </w:pPr>
      <w:r>
        <w:rPr>
          <w:rStyle w:val="CommentReference"/>
        </w:rPr>
        <w:annotationRef/>
      </w:r>
      <w:hyperlink r:id="rId1" w:history="1">
        <w:r w:rsidRPr="6958EF7F">
          <w:rPr>
            <w:noProof/>
          </w:rPr>
          <w:t>@Iulian Velea</w:t>
        </w:r>
      </w:hyperlink>
      <w:r w:rsidRPr="20FE3443">
        <w:t xml:space="preserve"> I think we should call out (maybe towards the end) that this will also allow users to create a smaller ODD bundle</w:t>
      </w:r>
    </w:p>
  </w:comment>
  <w:comment w:id="8" w:author="Iulian Velea" w:date="2025-02-23T14:14:00Z" w:initials="IV">
    <w:p w14:paraId="0B78C2E3" w14:textId="2FFD5EF8" w:rsidR="00BF03BE" w:rsidRDefault="00BF03BE">
      <w:pPr>
        <w:pStyle w:val="CommentText"/>
      </w:pPr>
      <w:r>
        <w:rPr>
          <w:rStyle w:val="CommentReference"/>
        </w:rPr>
        <w:annotationRef/>
      </w:r>
      <w:r w:rsidRPr="24F16B2E">
        <w:rPr>
          <w:color w:val="000000"/>
        </w:rPr>
        <w:t>I’ve added a call-out in the title</w:t>
      </w:r>
    </w:p>
  </w:comment>
  <w:comment w:id="9" w:author="Gentry Lin" w:date="2025-02-19T03:36:00Z" w:initials="GL">
    <w:p w14:paraId="793DE06E" w14:textId="0D89F962" w:rsidR="00BF03BE" w:rsidRDefault="00BF03BE">
      <w:pPr>
        <w:pStyle w:val="CommentText"/>
      </w:pPr>
      <w:r>
        <w:rPr>
          <w:rStyle w:val="CommentReference"/>
        </w:rPr>
        <w:annotationRef/>
      </w:r>
      <w:r w:rsidRPr="2CEE3CAF">
        <w:t>Suggest clarifying this to "leave this tab open, as we will be returning to this page in the Admin Console to complete the final step of this exercise"</w:t>
      </w:r>
    </w:p>
  </w:comment>
  <w:comment w:id="10" w:author="Iulian Velea" w:date="2025-02-23T14:15:00Z" w:initials="IV">
    <w:p w14:paraId="02D2EA38" w14:textId="7679B250" w:rsidR="00BF03BE" w:rsidRDefault="00BF03BE">
      <w:pPr>
        <w:pStyle w:val="CommentText"/>
      </w:pPr>
      <w:r>
        <w:rPr>
          <w:rStyle w:val="CommentReference"/>
        </w:rPr>
        <w:annotationRef/>
      </w:r>
      <w:r w:rsidRPr="6AEF72F9">
        <w:rPr>
          <w:color w:val="000000"/>
        </w:rPr>
        <w:t>Added, thanks</w:t>
      </w:r>
    </w:p>
  </w:comment>
  <w:comment w:id="11" w:author="Gentry Lin" w:date="2025-02-19T03:22:00Z" w:initials="GL">
    <w:p w14:paraId="531357FF" w14:textId="2364AF7F" w:rsidR="00BF03BE" w:rsidRDefault="00BF03BE">
      <w:pPr>
        <w:pStyle w:val="CommentText"/>
      </w:pPr>
      <w:r>
        <w:rPr>
          <w:rStyle w:val="CommentReference"/>
        </w:rPr>
        <w:annotationRef/>
      </w:r>
      <w:r w:rsidRPr="2DF07A60">
        <w:t>Suggest just emphasizing that they will be accessing Target from the previous tab:</w:t>
      </w:r>
    </w:p>
    <w:p w14:paraId="6D3DCED3" w14:textId="62B587C3" w:rsidR="00BF03BE" w:rsidRDefault="00BF03BE">
      <w:pPr>
        <w:pStyle w:val="CommentText"/>
      </w:pPr>
    </w:p>
    <w:p w14:paraId="752FC21B" w14:textId="1F4BCF99" w:rsidR="00BF03BE" w:rsidRDefault="00BF03BE">
      <w:pPr>
        <w:pStyle w:val="CommentText"/>
      </w:pPr>
      <w:r w:rsidRPr="2D4E80E7">
        <w:t>"...go back to your Experience Cloud Home tab and click on the Target solution under Quick Access or by clicking on the hamburger icon in the top right navigation. Click on the Administration tab in the top horizontal navigation and then click on the Properties tab in the left rail" or something</w:t>
      </w:r>
    </w:p>
  </w:comment>
  <w:comment w:id="12" w:author="Gentry Lin" w:date="2025-02-20T05:21:00Z" w:initials="GL">
    <w:p w14:paraId="654F82E6" w14:textId="27B7AE80" w:rsidR="00BF03BE" w:rsidRDefault="00BF03BE">
      <w:pPr>
        <w:pStyle w:val="CommentText"/>
      </w:pPr>
      <w:r>
        <w:rPr>
          <w:rStyle w:val="CommentReference"/>
        </w:rPr>
        <w:annotationRef/>
      </w:r>
      <w:r w:rsidRPr="3142EC8D">
        <w:t>Suggest adding:</w:t>
      </w:r>
    </w:p>
    <w:p w14:paraId="0BC407DB" w14:textId="268A2D61" w:rsidR="00BF03BE" w:rsidRDefault="00BF03BE">
      <w:pPr>
        <w:pStyle w:val="CommentText"/>
      </w:pPr>
    </w:p>
    <w:p w14:paraId="6224D2DB" w14:textId="5E6F4548" w:rsidR="00BF03BE" w:rsidRDefault="00BF03BE">
      <w:pPr>
        <w:pStyle w:val="CommentText"/>
      </w:pPr>
      <w:r w:rsidRPr="2C007F4F">
        <w:t xml:space="preserve">"Include your lab seat number in the product profile name" </w:t>
      </w:r>
    </w:p>
    <w:p w14:paraId="12EA8EB3" w14:textId="005A27A2" w:rsidR="00BF03BE" w:rsidRDefault="00BF03BE">
      <w:pPr>
        <w:pStyle w:val="CommentText"/>
      </w:pPr>
    </w:p>
    <w:p w14:paraId="059F386E" w14:textId="5D3FD675" w:rsidR="00BF03BE" w:rsidRDefault="00BF03BE">
      <w:pPr>
        <w:pStyle w:val="CommentText"/>
      </w:pPr>
      <w:r w:rsidRPr="176D5AEC">
        <w:t>and update the screenshots to reflect this (e.g. "CDN Experimentation_123")</w:t>
      </w:r>
    </w:p>
  </w:comment>
  <w:comment w:id="13" w:author="Iulian Velea" w:date="2025-02-23T14:18:00Z" w:initials="IV">
    <w:p w14:paraId="51E5BAAA" w14:textId="4CC5BEC8" w:rsidR="00BF03BE" w:rsidRDefault="00BF03BE">
      <w:pPr>
        <w:pStyle w:val="CommentText"/>
      </w:pPr>
      <w:r>
        <w:rPr>
          <w:rStyle w:val="CommentReference"/>
        </w:rPr>
        <w:annotationRef/>
      </w:r>
      <w:r w:rsidRPr="3A13EA05">
        <w:rPr>
          <w:color w:val="000000"/>
        </w:rPr>
        <w:t>Added, thanks</w:t>
      </w:r>
    </w:p>
  </w:comment>
  <w:comment w:id="14" w:author="Gentry Lin" w:date="2025-02-20T05:32:00Z" w:initials="GL">
    <w:p w14:paraId="60D5BB40" w14:textId="6276FC24" w:rsidR="00BF03BE" w:rsidRDefault="00BF03BE">
      <w:pPr>
        <w:pStyle w:val="CommentText"/>
      </w:pPr>
      <w:r>
        <w:rPr>
          <w:rStyle w:val="CommentReference"/>
        </w:rPr>
        <w:annotationRef/>
      </w:r>
      <w:r w:rsidRPr="1D82D712">
        <w:t>Suggest changing this to:</w:t>
      </w:r>
    </w:p>
    <w:p w14:paraId="3A775A88" w14:textId="42B49177" w:rsidR="00BF03BE" w:rsidRDefault="00BF03BE">
      <w:pPr>
        <w:pStyle w:val="CommentText"/>
      </w:pPr>
    </w:p>
    <w:p w14:paraId="680F8530" w14:textId="55625C65" w:rsidR="00BF03BE" w:rsidRDefault="00BF03BE">
      <w:pPr>
        <w:pStyle w:val="CommentText"/>
      </w:pPr>
      <w:r w:rsidRPr="73B905D5">
        <w:t>"Navigate back to the Admin Console &gt; Products &gt; Target &gt; Product Profiles &gt; your CDN Experimentation_### profile. Click on the Permissions tab and click the pencil icon next to 'Web' under 'Property Access.'"</w:t>
      </w:r>
    </w:p>
  </w:comment>
  <w:comment w:id="15" w:author="Gentry Lin" w:date="2025-02-20T05:37:00Z" w:initials="GL">
    <w:p w14:paraId="6A142068" w14:textId="143175F0" w:rsidR="00BF03BE" w:rsidRDefault="00BF03BE">
      <w:pPr>
        <w:pStyle w:val="CommentText"/>
      </w:pPr>
      <w:r>
        <w:rPr>
          <w:rStyle w:val="CommentReference"/>
        </w:rPr>
        <w:annotationRef/>
      </w:r>
      <w:r w:rsidRPr="7268F275">
        <w:t>Suggest adding to this and perhaps updating the screenshot to show the 'CDN experimentation_###' naming convention, e.g.:</w:t>
      </w:r>
    </w:p>
    <w:p w14:paraId="114D006B" w14:textId="5A38BA81" w:rsidR="00BF03BE" w:rsidRDefault="00BF03BE">
      <w:pPr>
        <w:pStyle w:val="CommentText"/>
      </w:pPr>
    </w:p>
    <w:p w14:paraId="4CCD20F7" w14:textId="441CB4E7" w:rsidR="00BF03BE" w:rsidRDefault="00BF03BE">
      <w:pPr>
        <w:pStyle w:val="CommentText"/>
      </w:pPr>
      <w:r w:rsidRPr="43265A3A">
        <w:t>"Click the '+' button to add your CDN property in the 'Included permission items' and save."</w:t>
      </w:r>
    </w:p>
  </w:comment>
  <w:comment w:id="17" w:author="Gentry Lin" w:date="2025-02-19T11:03:00Z" w:initials="GL">
    <w:p w14:paraId="5BE7ACD4" w14:textId="58B33679" w:rsidR="00AB6B69" w:rsidRDefault="00AB6B69">
      <w:r>
        <w:annotationRef/>
      </w:r>
      <w:r w:rsidRPr="5CFE85C2">
        <w:t>* Do you want put Admin Console here instead, since they are not yet logging into Target until later steps?</w:t>
      </w:r>
    </w:p>
    <w:p w14:paraId="19226514" w14:textId="385D88DD" w:rsidR="00AB6B69" w:rsidRDefault="00AB6B69"/>
    <w:p w14:paraId="329EC0C3" w14:textId="65F16B1B" w:rsidR="00AB6B69" w:rsidRDefault="00AB6B69">
      <w:r w:rsidRPr="4952CA2E">
        <w:t>* Also may also be helpful to add that they can navigate to the Admin Console via the hamburger, in case it does not appear on the Quick access section, and that a new tab will open</w:t>
      </w:r>
    </w:p>
  </w:comment>
  <w:comment w:id="20" w:author="Gentry Lin" w:date="2025-02-20T14:00:00Z" w:initials="GL">
    <w:p w14:paraId="0DE80DD0" w14:textId="78E53A84" w:rsidR="007F537E" w:rsidRDefault="007F537E">
      <w:pPr>
        <w:pStyle w:val="CommentText"/>
      </w:pPr>
      <w:r>
        <w:rPr>
          <w:rStyle w:val="CommentReference"/>
        </w:rPr>
        <w:annotationRef/>
      </w:r>
      <w:r w:rsidRPr="230603ED">
        <w:t>Suggest clarifying to:</w:t>
      </w:r>
    </w:p>
    <w:p w14:paraId="4C89EEC7" w14:textId="7C0BEFC9" w:rsidR="007F537E" w:rsidRDefault="007F537E">
      <w:pPr>
        <w:pStyle w:val="CommentText"/>
      </w:pPr>
    </w:p>
    <w:p w14:paraId="60EC893C" w14:textId="6CEF5B8F" w:rsidR="007F537E" w:rsidRDefault="007F537E">
      <w:pPr>
        <w:pStyle w:val="CommentText"/>
      </w:pPr>
      <w:r w:rsidRPr="1B139EA6">
        <w:t>"Click on 'Edit Activity' to open the Visual Experience Composer..." [and maybe highlight the button with a red box in the screenshot above]</w:t>
      </w:r>
    </w:p>
    <w:p w14:paraId="6AF90C9C" w14:textId="3D12EC89" w:rsidR="007F537E" w:rsidRDefault="007F537E">
      <w:pPr>
        <w:pStyle w:val="CommentText"/>
      </w:pPr>
    </w:p>
    <w:p w14:paraId="5BA6B490" w14:textId="2C98137D" w:rsidR="007F537E" w:rsidRDefault="007F537E">
      <w:pPr>
        <w:pStyle w:val="CommentText"/>
      </w:pPr>
      <w:r w:rsidRPr="3E25E329">
        <w:t>and then instructing them to first rename the activity and include their lab seat ##, for example, something like:</w:t>
      </w:r>
    </w:p>
    <w:p w14:paraId="68435E6C" w14:textId="6FA8A1D3" w:rsidR="007F537E" w:rsidRDefault="007F537E">
      <w:pPr>
        <w:pStyle w:val="CommentText"/>
      </w:pPr>
    </w:p>
    <w:p w14:paraId="43477702" w14:textId="6998D8C9" w:rsidR="007F537E" w:rsidRDefault="007F537E">
      <w:pPr>
        <w:pStyle w:val="CommentText"/>
      </w:pPr>
      <w:r w:rsidRPr="0DBB2E1C">
        <w:t>"Rename your activity 'CDN Experimentation_###' with your lab seat number. Click the gear icon in the editor menu and select 'Properties'. Click the 'Add/Remove' button and type your lab seat number into the search box to find the Target property you just created. Check the box next to your property and then click 'Done.'"</w:t>
      </w:r>
    </w:p>
  </w:comment>
  <w:comment w:id="21" w:author="Gentry Lin" w:date="2025-02-20T14:28:00Z" w:initials="GL">
    <w:p w14:paraId="1A57D633" w14:textId="379DC996" w:rsidR="007F537E" w:rsidRDefault="007F537E">
      <w:pPr>
        <w:pStyle w:val="CommentText"/>
      </w:pPr>
      <w:r>
        <w:rPr>
          <w:rStyle w:val="CommentReference"/>
        </w:rPr>
        <w:annotationRef/>
      </w:r>
      <w:r w:rsidRPr="1B88FB36">
        <w:t xml:space="preserve">Suggest being more explicit here and giving precise instructions, in case people don't know how to use the VEC or how to find and edit selectors on the page. For example, if using a version of </w:t>
      </w:r>
      <w:hyperlink r:id="rId2">
        <w:r w:rsidRPr="268FA6D3">
          <w:rPr>
            <w:rStyle w:val="Hyperlink"/>
          </w:rPr>
          <w:t>https://target-odd-dev.test.edgekey-staging.net/aem/,</w:t>
        </w:r>
      </w:hyperlink>
      <w:r w:rsidRPr="7377FA83">
        <w:t xml:space="preserve"> suggest something like:</w:t>
      </w:r>
    </w:p>
    <w:p w14:paraId="28B38D17" w14:textId="38A98CF5" w:rsidR="007F537E" w:rsidRDefault="007F537E">
      <w:pPr>
        <w:pStyle w:val="CommentText"/>
      </w:pPr>
    </w:p>
    <w:p w14:paraId="29DA68F6" w14:textId="75148412" w:rsidR="007F537E" w:rsidRDefault="007F537E">
      <w:pPr>
        <w:pStyle w:val="CommentText"/>
      </w:pPr>
      <w:r w:rsidRPr="15464A68">
        <w:t>"Under Experiences in the left-hand rail, click on Experience B. In the visual composer, find the hero banner at the top of the page. Click on the banner text so that the text box is highlighted and the edit menu options appear. Click on 'Edit &gt; Text/HTML' to open the editor and change the text to anything you like and click 'Save.' Once you're finished, find the blue 'Next' button at the top-right of the visual composer and click the down arrowhead next to it; select 'Save Draft &amp; Close' to save your changes and exit the editor."</w:t>
      </w:r>
    </w:p>
  </w:comment>
  <w:comment w:id="22" w:author="Iulian Velea" w:date="2025-03-09T22:14:00Z" w:initials="IV">
    <w:p w14:paraId="640A4495" w14:textId="77777777" w:rsidR="00C84CF6" w:rsidRDefault="00C84CF6" w:rsidP="00C84CF6">
      <w:r>
        <w:rPr>
          <w:rStyle w:val="CommentReference"/>
        </w:rPr>
        <w:annotationRef/>
      </w:r>
      <w:r>
        <w:rPr>
          <w:color w:val="000000"/>
          <w:sz w:val="20"/>
          <w:szCs w:val="20"/>
        </w:rPr>
        <w:t>We’ll be using a Form-based activity</w:t>
      </w:r>
    </w:p>
  </w:comment>
  <w:comment w:id="26" w:author="Gentry Lin" w:date="2025-02-20T15:55:00Z" w:initials="GL">
    <w:p w14:paraId="489A8B52" w14:textId="1F72794A" w:rsidR="007F537E" w:rsidRDefault="007F537E">
      <w:pPr>
        <w:pStyle w:val="CommentText"/>
      </w:pPr>
      <w:r>
        <w:rPr>
          <w:rStyle w:val="CommentReference"/>
        </w:rPr>
        <w:annotationRef/>
      </w:r>
      <w:r w:rsidRPr="0CDA7A39">
        <w:t>Suggest stating here that people will just be following along and not completing these exercise steps themselves</w:t>
      </w:r>
    </w:p>
  </w:comment>
  <w:comment w:id="56" w:author="Daniel Vivas" w:date="2025-03-07T14:12:00Z" w:initials="DV">
    <w:p w14:paraId="66394932" w14:textId="77777777" w:rsidR="00A5569F" w:rsidRDefault="00A5569F" w:rsidP="00A5569F">
      <w:pPr>
        <w:pStyle w:val="CommentText"/>
      </w:pPr>
      <w:r>
        <w:rPr>
          <w:rStyle w:val="CommentReference"/>
        </w:rPr>
        <w:annotationRef/>
      </w:r>
      <w:r>
        <w:fldChar w:fldCharType="begin"/>
      </w:r>
      <w:r>
        <w:instrText xml:space="preserve"> HYPERLINK "mailto:ivelea@adobe.com"</w:instrText>
      </w:r>
      <w:bookmarkStart w:id="58" w:name="_@_291D14E302CC459D89161E320AFCE25FZ"/>
      <w:r>
        <w:fldChar w:fldCharType="separate"/>
      </w:r>
      <w:bookmarkEnd w:id="58"/>
      <w:r w:rsidRPr="1BAF2207">
        <w:rPr>
          <w:noProof/>
        </w:rPr>
        <w:t>@Iulian Velea</w:t>
      </w:r>
      <w:r>
        <w:fldChar w:fldCharType="end"/>
      </w:r>
      <w:r w:rsidRPr="25CFB212">
        <w:t xml:space="preserve">  I'm wondering if this diagram and the other 2 should be put at the end in an appendix section. I think these are very valuable but maybe don't belong in the step by step section. </w:t>
      </w:r>
    </w:p>
  </w:comment>
  <w:comment w:id="57" w:author="Iulian Velea" w:date="2025-03-09T22:01:00Z" w:initials="IV">
    <w:p w14:paraId="385F4E16" w14:textId="77777777" w:rsidR="00754F7D" w:rsidRDefault="00754F7D" w:rsidP="00754F7D">
      <w:r>
        <w:rPr>
          <w:rStyle w:val="CommentReference"/>
        </w:rPr>
        <w:annotationRef/>
      </w:r>
      <w:r>
        <w:rPr>
          <w:color w:val="000000"/>
          <w:sz w:val="20"/>
          <w:szCs w:val="20"/>
        </w:rPr>
        <w:t>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D1908A" w15:done="1"/>
  <w15:commentEx w15:paraId="3F0F7C9C" w15:done="1"/>
  <w15:commentEx w15:paraId="0B78C2E3" w15:paraIdParent="3F0F7C9C" w15:done="1"/>
  <w15:commentEx w15:paraId="793DE06E" w15:done="1"/>
  <w15:commentEx w15:paraId="02D2EA38" w15:paraIdParent="793DE06E" w15:done="1"/>
  <w15:commentEx w15:paraId="752FC21B" w15:done="1"/>
  <w15:commentEx w15:paraId="059F386E" w15:done="1"/>
  <w15:commentEx w15:paraId="51E5BAAA" w15:paraIdParent="059F386E" w15:done="1"/>
  <w15:commentEx w15:paraId="680F8530" w15:done="1"/>
  <w15:commentEx w15:paraId="4CCD20F7" w15:done="1"/>
  <w15:commentEx w15:paraId="329EC0C3" w15:done="1"/>
  <w15:commentEx w15:paraId="43477702" w15:done="1"/>
  <w15:commentEx w15:paraId="29DA68F6" w15:done="1"/>
  <w15:commentEx w15:paraId="640A4495" w15:paraIdParent="29DA68F6" w15:done="1"/>
  <w15:commentEx w15:paraId="489A8B52" w15:done="1"/>
  <w15:commentEx w15:paraId="66394932" w15:done="1"/>
  <w15:commentEx w15:paraId="385F4E16" w15:paraIdParent="6639493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5E5E2F" w16cex:dateUtc="2025-02-19T19:00:00Z"/>
  <w16cex:commentExtensible w16cex:durableId="3EB3D8C9" w16cex:dateUtc="2025-02-20T00:27:00Z"/>
  <w16cex:commentExtensible w16cex:durableId="4152380F" w16cex:dateUtc="2025-02-23T20:14:00Z"/>
  <w16cex:commentExtensible w16cex:durableId="4C20D6CF" w16cex:dateUtc="2025-02-19T19:36:00Z"/>
  <w16cex:commentExtensible w16cex:durableId="1FB3109D" w16cex:dateUtc="2025-02-23T20:15:00Z"/>
  <w16cex:commentExtensible w16cex:durableId="4DF1C174" w16cex:dateUtc="2025-02-19T19:22:00Z"/>
  <w16cex:commentExtensible w16cex:durableId="4CC61B49" w16cex:dateUtc="2025-02-20T21:21:00Z"/>
  <w16cex:commentExtensible w16cex:durableId="58162BDF" w16cex:dateUtc="2025-02-23T20:18:00Z"/>
  <w16cex:commentExtensible w16cex:durableId="729451DB" w16cex:dateUtc="2025-02-20T21:32:00Z"/>
  <w16cex:commentExtensible w16cex:durableId="3051E76C" w16cex:dateUtc="2025-02-20T21:37:00Z"/>
  <w16cex:commentExtensible w16cex:durableId="7A62AB0E" w16cex:dateUtc="2025-02-19T19:03:00Z"/>
  <w16cex:commentExtensible w16cex:durableId="1128ABDD" w16cex:dateUtc="2025-02-20T22:00:00Z"/>
  <w16cex:commentExtensible w16cex:durableId="25157C37" w16cex:dateUtc="2025-02-20T22:28:00Z"/>
  <w16cex:commentExtensible w16cex:durableId="5075DF0C" w16cex:dateUtc="2025-03-09T20:14:00Z"/>
  <w16cex:commentExtensible w16cex:durableId="58C13BC3" w16cex:dateUtc="2025-02-20T23:55:00Z">
    <w16cex:extLst>
      <w16:ext w16:uri="{CE6994B0-6A32-4C9F-8C6B-6E91EDA988CE}">
        <cr:reactions xmlns:cr="http://schemas.microsoft.com/office/comments/2020/reactions">
          <cr:reaction reactionType="1">
            <cr:reactionInfo dateUtc="2025-03-09T20:14:18Z">
              <cr:user userId="S::ivelea@adobe.com::6df2d45e-f789-403c-9d16-06b9a59e55a7" userProvider="AD" userName="Iulian Velea"/>
            </cr:reactionInfo>
          </cr:reaction>
        </cr:reactions>
      </w16:ext>
    </w16cex:extLst>
  </w16cex:commentExtensible>
  <w16cex:commentExtensible w16cex:durableId="1B1CC21F" w16cex:dateUtc="2025-03-07T21:12:00Z"/>
  <w16cex:commentExtensible w16cex:durableId="547A7DC8" w16cex:dateUtc="2025-03-09T2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D1908A" w16cid:durableId="465E5E2F"/>
  <w16cid:commentId w16cid:paraId="3F0F7C9C" w16cid:durableId="3EB3D8C9"/>
  <w16cid:commentId w16cid:paraId="0B78C2E3" w16cid:durableId="4152380F"/>
  <w16cid:commentId w16cid:paraId="793DE06E" w16cid:durableId="4C20D6CF"/>
  <w16cid:commentId w16cid:paraId="02D2EA38" w16cid:durableId="1FB3109D"/>
  <w16cid:commentId w16cid:paraId="752FC21B" w16cid:durableId="4DF1C174"/>
  <w16cid:commentId w16cid:paraId="059F386E" w16cid:durableId="4CC61B49"/>
  <w16cid:commentId w16cid:paraId="51E5BAAA" w16cid:durableId="58162BDF"/>
  <w16cid:commentId w16cid:paraId="680F8530" w16cid:durableId="729451DB"/>
  <w16cid:commentId w16cid:paraId="4CCD20F7" w16cid:durableId="3051E76C"/>
  <w16cid:commentId w16cid:paraId="329EC0C3" w16cid:durableId="7A62AB0E"/>
  <w16cid:commentId w16cid:paraId="43477702" w16cid:durableId="1128ABDD"/>
  <w16cid:commentId w16cid:paraId="29DA68F6" w16cid:durableId="25157C37"/>
  <w16cid:commentId w16cid:paraId="640A4495" w16cid:durableId="5075DF0C"/>
  <w16cid:commentId w16cid:paraId="489A8B52" w16cid:durableId="58C13BC3"/>
  <w16cid:commentId w16cid:paraId="66394932" w16cid:durableId="1B1CC21F"/>
  <w16cid:commentId w16cid:paraId="385F4E16" w16cid:durableId="547A7D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AC3FB" w14:textId="77777777" w:rsidR="005A41CC" w:rsidRDefault="005A41CC" w:rsidP="00945549">
      <w:r>
        <w:separator/>
      </w:r>
    </w:p>
  </w:endnote>
  <w:endnote w:type="continuationSeparator" w:id="0">
    <w:p w14:paraId="45242394" w14:textId="77777777" w:rsidR="005A41CC" w:rsidRDefault="005A41CC" w:rsidP="00945549">
      <w:r>
        <w:continuationSeparator/>
      </w:r>
    </w:p>
  </w:endnote>
  <w:endnote w:type="continuationNotice" w:id="1">
    <w:p w14:paraId="3E51CFA7" w14:textId="77777777" w:rsidR="005A41CC" w:rsidRDefault="005A41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31108773"/>
      <w:docPartObj>
        <w:docPartGallery w:val="Page Numbers (Bottom of Page)"/>
        <w:docPartUnique/>
      </w:docPartObj>
    </w:sdtPr>
    <w:sdtEndPr>
      <w:rPr>
        <w:rStyle w:val="PageNumber"/>
      </w:rPr>
    </w:sdtEndPr>
    <w:sdtContent>
      <w:p w14:paraId="59C274B6" w14:textId="034DF891" w:rsidR="00887FD6" w:rsidRDefault="00887F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5D1384" w14:textId="77777777" w:rsidR="00887FD6" w:rsidRDefault="00887FD6" w:rsidP="00887F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8056026"/>
      <w:docPartObj>
        <w:docPartGallery w:val="Page Numbers (Bottom of Page)"/>
        <w:docPartUnique/>
      </w:docPartObj>
    </w:sdtPr>
    <w:sdtEndPr>
      <w:rPr>
        <w:rStyle w:val="PageNumber"/>
      </w:rPr>
    </w:sdtEndPr>
    <w:sdtContent>
      <w:p w14:paraId="51A40019" w14:textId="0FAD6DED" w:rsidR="00887FD6" w:rsidRDefault="00887F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E27A2F8" w14:textId="77777777" w:rsidR="00887FD6" w:rsidRDefault="00887FD6" w:rsidP="00887F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5548E" w14:textId="77777777" w:rsidR="005A41CC" w:rsidRDefault="005A41CC" w:rsidP="00945549">
      <w:r>
        <w:separator/>
      </w:r>
    </w:p>
  </w:footnote>
  <w:footnote w:type="continuationSeparator" w:id="0">
    <w:p w14:paraId="5D78D6FA" w14:textId="77777777" w:rsidR="005A41CC" w:rsidRDefault="005A41CC" w:rsidP="00945549">
      <w:r>
        <w:continuationSeparator/>
      </w:r>
    </w:p>
  </w:footnote>
  <w:footnote w:type="continuationNotice" w:id="1">
    <w:p w14:paraId="37ACC0C2" w14:textId="77777777" w:rsidR="005A41CC" w:rsidRDefault="005A41CC"/>
  </w:footnote>
</w:footnotes>
</file>

<file path=word/intelligence2.xml><?xml version="1.0" encoding="utf-8"?>
<int2:intelligence xmlns:int2="http://schemas.microsoft.com/office/intelligence/2020/intelligence" xmlns:oel="http://schemas.microsoft.com/office/2019/extlst">
  <int2:observations>
    <int2:bookmark int2:bookmarkName="_Int_1LgTZ8wn" int2:invalidationBookmarkName="" int2:hashCode="yoMhqPMZUPXEKd" int2:id="HImU2wT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4ED2"/>
    <w:multiLevelType w:val="multilevel"/>
    <w:tmpl w:val="401E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330ED"/>
    <w:multiLevelType w:val="multilevel"/>
    <w:tmpl w:val="41D4B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566B9"/>
    <w:multiLevelType w:val="multilevel"/>
    <w:tmpl w:val="4016E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B70C7"/>
    <w:multiLevelType w:val="hybridMultilevel"/>
    <w:tmpl w:val="8878E24E"/>
    <w:lvl w:ilvl="0" w:tplc="4AE0F916">
      <w:start w:val="5"/>
      <w:numFmt w:val="decimal"/>
      <w:lvlText w:val="%1."/>
      <w:lvlJc w:val="left"/>
      <w:pPr>
        <w:tabs>
          <w:tab w:val="num" w:pos="720"/>
        </w:tabs>
        <w:ind w:left="720" w:hanging="360"/>
      </w:pPr>
    </w:lvl>
    <w:lvl w:ilvl="1" w:tplc="76B6AE94" w:tentative="1">
      <w:start w:val="1"/>
      <w:numFmt w:val="decimal"/>
      <w:lvlText w:val="%2."/>
      <w:lvlJc w:val="left"/>
      <w:pPr>
        <w:tabs>
          <w:tab w:val="num" w:pos="1440"/>
        </w:tabs>
        <w:ind w:left="1440" w:hanging="360"/>
      </w:pPr>
    </w:lvl>
    <w:lvl w:ilvl="2" w:tplc="099C1946" w:tentative="1">
      <w:start w:val="1"/>
      <w:numFmt w:val="decimal"/>
      <w:lvlText w:val="%3."/>
      <w:lvlJc w:val="left"/>
      <w:pPr>
        <w:tabs>
          <w:tab w:val="num" w:pos="2160"/>
        </w:tabs>
        <w:ind w:left="2160" w:hanging="360"/>
      </w:pPr>
    </w:lvl>
    <w:lvl w:ilvl="3" w:tplc="10E6B356" w:tentative="1">
      <w:start w:val="1"/>
      <w:numFmt w:val="decimal"/>
      <w:lvlText w:val="%4."/>
      <w:lvlJc w:val="left"/>
      <w:pPr>
        <w:tabs>
          <w:tab w:val="num" w:pos="2880"/>
        </w:tabs>
        <w:ind w:left="2880" w:hanging="360"/>
      </w:pPr>
    </w:lvl>
    <w:lvl w:ilvl="4" w:tplc="6448B5BC" w:tentative="1">
      <w:start w:val="1"/>
      <w:numFmt w:val="decimal"/>
      <w:lvlText w:val="%5."/>
      <w:lvlJc w:val="left"/>
      <w:pPr>
        <w:tabs>
          <w:tab w:val="num" w:pos="3600"/>
        </w:tabs>
        <w:ind w:left="3600" w:hanging="360"/>
      </w:pPr>
    </w:lvl>
    <w:lvl w:ilvl="5" w:tplc="86563240" w:tentative="1">
      <w:start w:val="1"/>
      <w:numFmt w:val="decimal"/>
      <w:lvlText w:val="%6."/>
      <w:lvlJc w:val="left"/>
      <w:pPr>
        <w:tabs>
          <w:tab w:val="num" w:pos="4320"/>
        </w:tabs>
        <w:ind w:left="4320" w:hanging="360"/>
      </w:pPr>
    </w:lvl>
    <w:lvl w:ilvl="6" w:tplc="4A10DC72" w:tentative="1">
      <w:start w:val="1"/>
      <w:numFmt w:val="decimal"/>
      <w:lvlText w:val="%7."/>
      <w:lvlJc w:val="left"/>
      <w:pPr>
        <w:tabs>
          <w:tab w:val="num" w:pos="5040"/>
        </w:tabs>
        <w:ind w:left="5040" w:hanging="360"/>
      </w:pPr>
    </w:lvl>
    <w:lvl w:ilvl="7" w:tplc="8424E33C" w:tentative="1">
      <w:start w:val="1"/>
      <w:numFmt w:val="decimal"/>
      <w:lvlText w:val="%8."/>
      <w:lvlJc w:val="left"/>
      <w:pPr>
        <w:tabs>
          <w:tab w:val="num" w:pos="5760"/>
        </w:tabs>
        <w:ind w:left="5760" w:hanging="360"/>
      </w:pPr>
    </w:lvl>
    <w:lvl w:ilvl="8" w:tplc="20A6DB40" w:tentative="1">
      <w:start w:val="1"/>
      <w:numFmt w:val="decimal"/>
      <w:lvlText w:val="%9."/>
      <w:lvlJc w:val="left"/>
      <w:pPr>
        <w:tabs>
          <w:tab w:val="num" w:pos="6480"/>
        </w:tabs>
        <w:ind w:left="6480" w:hanging="360"/>
      </w:pPr>
    </w:lvl>
  </w:abstractNum>
  <w:abstractNum w:abstractNumId="4" w15:restartNumberingAfterBreak="0">
    <w:nsid w:val="05D31633"/>
    <w:multiLevelType w:val="multilevel"/>
    <w:tmpl w:val="92403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A8063C"/>
    <w:multiLevelType w:val="hybridMultilevel"/>
    <w:tmpl w:val="D8A8678C"/>
    <w:lvl w:ilvl="0" w:tplc="D9DC4898">
      <w:start w:val="1"/>
      <w:numFmt w:val="bullet"/>
      <w:lvlText w:val=""/>
      <w:lvlJc w:val="left"/>
      <w:pPr>
        <w:ind w:left="720" w:hanging="360"/>
      </w:pPr>
      <w:rPr>
        <w:rFonts w:ascii="Symbol" w:hAnsi="Symbol" w:hint="default"/>
      </w:rPr>
    </w:lvl>
    <w:lvl w:ilvl="1" w:tplc="4AAC2458">
      <w:start w:val="1"/>
      <w:numFmt w:val="bullet"/>
      <w:lvlText w:val="o"/>
      <w:lvlJc w:val="left"/>
      <w:pPr>
        <w:ind w:left="1440" w:hanging="360"/>
      </w:pPr>
      <w:rPr>
        <w:rFonts w:ascii="Courier New" w:hAnsi="Courier New" w:hint="default"/>
      </w:rPr>
    </w:lvl>
    <w:lvl w:ilvl="2" w:tplc="91D8B7C6">
      <w:start w:val="1"/>
      <w:numFmt w:val="bullet"/>
      <w:lvlText w:val=""/>
      <w:lvlJc w:val="left"/>
      <w:pPr>
        <w:ind w:left="2160" w:hanging="360"/>
      </w:pPr>
      <w:rPr>
        <w:rFonts w:ascii="Wingdings" w:hAnsi="Wingdings" w:hint="default"/>
      </w:rPr>
    </w:lvl>
    <w:lvl w:ilvl="3" w:tplc="9692C5CC">
      <w:start w:val="1"/>
      <w:numFmt w:val="bullet"/>
      <w:lvlText w:val=""/>
      <w:lvlJc w:val="left"/>
      <w:pPr>
        <w:ind w:left="2880" w:hanging="360"/>
      </w:pPr>
      <w:rPr>
        <w:rFonts w:ascii="Symbol" w:hAnsi="Symbol" w:hint="default"/>
      </w:rPr>
    </w:lvl>
    <w:lvl w:ilvl="4" w:tplc="BDEA4DFA">
      <w:start w:val="1"/>
      <w:numFmt w:val="bullet"/>
      <w:lvlText w:val="o"/>
      <w:lvlJc w:val="left"/>
      <w:pPr>
        <w:ind w:left="3600" w:hanging="360"/>
      </w:pPr>
      <w:rPr>
        <w:rFonts w:ascii="Courier New" w:hAnsi="Courier New" w:hint="default"/>
      </w:rPr>
    </w:lvl>
    <w:lvl w:ilvl="5" w:tplc="EC9E044A">
      <w:start w:val="1"/>
      <w:numFmt w:val="bullet"/>
      <w:lvlText w:val=""/>
      <w:lvlJc w:val="left"/>
      <w:pPr>
        <w:ind w:left="4320" w:hanging="360"/>
      </w:pPr>
      <w:rPr>
        <w:rFonts w:ascii="Wingdings" w:hAnsi="Wingdings" w:hint="default"/>
      </w:rPr>
    </w:lvl>
    <w:lvl w:ilvl="6" w:tplc="C5E209DC">
      <w:start w:val="1"/>
      <w:numFmt w:val="bullet"/>
      <w:lvlText w:val=""/>
      <w:lvlJc w:val="left"/>
      <w:pPr>
        <w:ind w:left="5040" w:hanging="360"/>
      </w:pPr>
      <w:rPr>
        <w:rFonts w:ascii="Symbol" w:hAnsi="Symbol" w:hint="default"/>
      </w:rPr>
    </w:lvl>
    <w:lvl w:ilvl="7" w:tplc="7E7CF86A">
      <w:start w:val="1"/>
      <w:numFmt w:val="bullet"/>
      <w:lvlText w:val="o"/>
      <w:lvlJc w:val="left"/>
      <w:pPr>
        <w:ind w:left="5760" w:hanging="360"/>
      </w:pPr>
      <w:rPr>
        <w:rFonts w:ascii="Courier New" w:hAnsi="Courier New" w:hint="default"/>
      </w:rPr>
    </w:lvl>
    <w:lvl w:ilvl="8" w:tplc="ADA05D30">
      <w:start w:val="1"/>
      <w:numFmt w:val="bullet"/>
      <w:lvlText w:val=""/>
      <w:lvlJc w:val="left"/>
      <w:pPr>
        <w:ind w:left="6480" w:hanging="360"/>
      </w:pPr>
      <w:rPr>
        <w:rFonts w:ascii="Wingdings" w:hAnsi="Wingdings" w:hint="default"/>
      </w:rPr>
    </w:lvl>
  </w:abstractNum>
  <w:abstractNum w:abstractNumId="6" w15:restartNumberingAfterBreak="0">
    <w:nsid w:val="08BB144F"/>
    <w:multiLevelType w:val="hybridMultilevel"/>
    <w:tmpl w:val="8370DBE4"/>
    <w:lvl w:ilvl="0" w:tplc="7334F278">
      <w:start w:val="1"/>
      <w:numFmt w:val="decimal"/>
      <w:lvlText w:val="%1."/>
      <w:lvlJc w:val="left"/>
      <w:pPr>
        <w:tabs>
          <w:tab w:val="num" w:pos="720"/>
        </w:tabs>
        <w:ind w:left="720" w:hanging="360"/>
      </w:pPr>
    </w:lvl>
    <w:lvl w:ilvl="1" w:tplc="98F6C304" w:tentative="1">
      <w:start w:val="1"/>
      <w:numFmt w:val="decimal"/>
      <w:lvlText w:val="%2."/>
      <w:lvlJc w:val="left"/>
      <w:pPr>
        <w:tabs>
          <w:tab w:val="num" w:pos="1440"/>
        </w:tabs>
        <w:ind w:left="1440" w:hanging="360"/>
      </w:pPr>
    </w:lvl>
    <w:lvl w:ilvl="2" w:tplc="EEA26AB4" w:tentative="1">
      <w:start w:val="1"/>
      <w:numFmt w:val="decimal"/>
      <w:lvlText w:val="%3."/>
      <w:lvlJc w:val="left"/>
      <w:pPr>
        <w:tabs>
          <w:tab w:val="num" w:pos="2160"/>
        </w:tabs>
        <w:ind w:left="2160" w:hanging="360"/>
      </w:pPr>
    </w:lvl>
    <w:lvl w:ilvl="3" w:tplc="123E4E2C" w:tentative="1">
      <w:start w:val="1"/>
      <w:numFmt w:val="decimal"/>
      <w:lvlText w:val="%4."/>
      <w:lvlJc w:val="left"/>
      <w:pPr>
        <w:tabs>
          <w:tab w:val="num" w:pos="2880"/>
        </w:tabs>
        <w:ind w:left="2880" w:hanging="360"/>
      </w:pPr>
    </w:lvl>
    <w:lvl w:ilvl="4" w:tplc="4044D88A" w:tentative="1">
      <w:start w:val="1"/>
      <w:numFmt w:val="decimal"/>
      <w:lvlText w:val="%5."/>
      <w:lvlJc w:val="left"/>
      <w:pPr>
        <w:tabs>
          <w:tab w:val="num" w:pos="3600"/>
        </w:tabs>
        <w:ind w:left="3600" w:hanging="360"/>
      </w:pPr>
    </w:lvl>
    <w:lvl w:ilvl="5" w:tplc="D55A8CC6" w:tentative="1">
      <w:start w:val="1"/>
      <w:numFmt w:val="decimal"/>
      <w:lvlText w:val="%6."/>
      <w:lvlJc w:val="left"/>
      <w:pPr>
        <w:tabs>
          <w:tab w:val="num" w:pos="4320"/>
        </w:tabs>
        <w:ind w:left="4320" w:hanging="360"/>
      </w:pPr>
    </w:lvl>
    <w:lvl w:ilvl="6" w:tplc="20B6377E" w:tentative="1">
      <w:start w:val="1"/>
      <w:numFmt w:val="decimal"/>
      <w:lvlText w:val="%7."/>
      <w:lvlJc w:val="left"/>
      <w:pPr>
        <w:tabs>
          <w:tab w:val="num" w:pos="5040"/>
        </w:tabs>
        <w:ind w:left="5040" w:hanging="360"/>
      </w:pPr>
    </w:lvl>
    <w:lvl w:ilvl="7" w:tplc="3F2CF768" w:tentative="1">
      <w:start w:val="1"/>
      <w:numFmt w:val="decimal"/>
      <w:lvlText w:val="%8."/>
      <w:lvlJc w:val="left"/>
      <w:pPr>
        <w:tabs>
          <w:tab w:val="num" w:pos="5760"/>
        </w:tabs>
        <w:ind w:left="5760" w:hanging="360"/>
      </w:pPr>
    </w:lvl>
    <w:lvl w:ilvl="8" w:tplc="D48CB5FC" w:tentative="1">
      <w:start w:val="1"/>
      <w:numFmt w:val="decimal"/>
      <w:lvlText w:val="%9."/>
      <w:lvlJc w:val="left"/>
      <w:pPr>
        <w:tabs>
          <w:tab w:val="num" w:pos="6480"/>
        </w:tabs>
        <w:ind w:left="6480" w:hanging="360"/>
      </w:pPr>
    </w:lvl>
  </w:abstractNum>
  <w:abstractNum w:abstractNumId="7" w15:restartNumberingAfterBreak="0">
    <w:nsid w:val="0B4C17B4"/>
    <w:multiLevelType w:val="multilevel"/>
    <w:tmpl w:val="1340E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916C31"/>
    <w:multiLevelType w:val="hybridMultilevel"/>
    <w:tmpl w:val="FFFFFFFF"/>
    <w:lvl w:ilvl="0" w:tplc="9B524032">
      <w:start w:val="1"/>
      <w:numFmt w:val="bullet"/>
      <w:lvlText w:val=""/>
      <w:lvlJc w:val="left"/>
      <w:pPr>
        <w:ind w:left="720" w:hanging="360"/>
      </w:pPr>
      <w:rPr>
        <w:rFonts w:ascii="Symbol" w:hAnsi="Symbol" w:hint="default"/>
      </w:rPr>
    </w:lvl>
    <w:lvl w:ilvl="1" w:tplc="36026F5E">
      <w:start w:val="1"/>
      <w:numFmt w:val="bullet"/>
      <w:lvlText w:val="o"/>
      <w:lvlJc w:val="left"/>
      <w:pPr>
        <w:ind w:left="1440" w:hanging="360"/>
      </w:pPr>
      <w:rPr>
        <w:rFonts w:ascii="Courier New" w:hAnsi="Courier New" w:hint="default"/>
      </w:rPr>
    </w:lvl>
    <w:lvl w:ilvl="2" w:tplc="FCDE92D2">
      <w:start w:val="1"/>
      <w:numFmt w:val="bullet"/>
      <w:lvlText w:val=""/>
      <w:lvlJc w:val="left"/>
      <w:pPr>
        <w:ind w:left="2160" w:hanging="360"/>
      </w:pPr>
      <w:rPr>
        <w:rFonts w:ascii="Wingdings" w:hAnsi="Wingdings" w:hint="default"/>
      </w:rPr>
    </w:lvl>
    <w:lvl w:ilvl="3" w:tplc="1722D862">
      <w:start w:val="1"/>
      <w:numFmt w:val="bullet"/>
      <w:lvlText w:val=""/>
      <w:lvlJc w:val="left"/>
      <w:pPr>
        <w:ind w:left="2880" w:hanging="360"/>
      </w:pPr>
      <w:rPr>
        <w:rFonts w:ascii="Symbol" w:hAnsi="Symbol" w:hint="default"/>
      </w:rPr>
    </w:lvl>
    <w:lvl w:ilvl="4" w:tplc="CA026AE4">
      <w:start w:val="1"/>
      <w:numFmt w:val="bullet"/>
      <w:lvlText w:val="o"/>
      <w:lvlJc w:val="left"/>
      <w:pPr>
        <w:ind w:left="3600" w:hanging="360"/>
      </w:pPr>
      <w:rPr>
        <w:rFonts w:ascii="Courier New" w:hAnsi="Courier New" w:hint="default"/>
      </w:rPr>
    </w:lvl>
    <w:lvl w:ilvl="5" w:tplc="26001928">
      <w:start w:val="1"/>
      <w:numFmt w:val="bullet"/>
      <w:lvlText w:val=""/>
      <w:lvlJc w:val="left"/>
      <w:pPr>
        <w:ind w:left="4320" w:hanging="360"/>
      </w:pPr>
      <w:rPr>
        <w:rFonts w:ascii="Wingdings" w:hAnsi="Wingdings" w:hint="default"/>
      </w:rPr>
    </w:lvl>
    <w:lvl w:ilvl="6" w:tplc="640EC68E">
      <w:start w:val="1"/>
      <w:numFmt w:val="bullet"/>
      <w:lvlText w:val=""/>
      <w:lvlJc w:val="left"/>
      <w:pPr>
        <w:ind w:left="5040" w:hanging="360"/>
      </w:pPr>
      <w:rPr>
        <w:rFonts w:ascii="Symbol" w:hAnsi="Symbol" w:hint="default"/>
      </w:rPr>
    </w:lvl>
    <w:lvl w:ilvl="7" w:tplc="C212A2FC">
      <w:start w:val="1"/>
      <w:numFmt w:val="bullet"/>
      <w:lvlText w:val="o"/>
      <w:lvlJc w:val="left"/>
      <w:pPr>
        <w:ind w:left="5760" w:hanging="360"/>
      </w:pPr>
      <w:rPr>
        <w:rFonts w:ascii="Courier New" w:hAnsi="Courier New" w:hint="default"/>
      </w:rPr>
    </w:lvl>
    <w:lvl w:ilvl="8" w:tplc="307C72EC">
      <w:start w:val="1"/>
      <w:numFmt w:val="bullet"/>
      <w:lvlText w:val=""/>
      <w:lvlJc w:val="left"/>
      <w:pPr>
        <w:ind w:left="6480" w:hanging="360"/>
      </w:pPr>
      <w:rPr>
        <w:rFonts w:ascii="Wingdings" w:hAnsi="Wingdings" w:hint="default"/>
      </w:rPr>
    </w:lvl>
  </w:abstractNum>
  <w:abstractNum w:abstractNumId="9" w15:restartNumberingAfterBreak="0">
    <w:nsid w:val="1307A1BF"/>
    <w:multiLevelType w:val="hybridMultilevel"/>
    <w:tmpl w:val="5508915E"/>
    <w:lvl w:ilvl="0" w:tplc="4C688E50">
      <w:start w:val="1"/>
      <w:numFmt w:val="bullet"/>
      <w:lvlText w:val=""/>
      <w:lvlJc w:val="left"/>
      <w:pPr>
        <w:ind w:left="720" w:hanging="360"/>
      </w:pPr>
      <w:rPr>
        <w:rFonts w:ascii="Symbol" w:hAnsi="Symbol" w:hint="default"/>
      </w:rPr>
    </w:lvl>
    <w:lvl w:ilvl="1" w:tplc="0C9C2688">
      <w:start w:val="1"/>
      <w:numFmt w:val="bullet"/>
      <w:lvlText w:val="o"/>
      <w:lvlJc w:val="left"/>
      <w:pPr>
        <w:ind w:left="1440" w:hanging="360"/>
      </w:pPr>
      <w:rPr>
        <w:rFonts w:ascii="Courier New" w:hAnsi="Courier New" w:hint="default"/>
      </w:rPr>
    </w:lvl>
    <w:lvl w:ilvl="2" w:tplc="7CFAFB58">
      <w:start w:val="1"/>
      <w:numFmt w:val="bullet"/>
      <w:lvlText w:val=""/>
      <w:lvlJc w:val="left"/>
      <w:pPr>
        <w:ind w:left="2160" w:hanging="360"/>
      </w:pPr>
      <w:rPr>
        <w:rFonts w:ascii="Wingdings" w:hAnsi="Wingdings" w:hint="default"/>
      </w:rPr>
    </w:lvl>
    <w:lvl w:ilvl="3" w:tplc="FCEA289E">
      <w:start w:val="1"/>
      <w:numFmt w:val="bullet"/>
      <w:lvlText w:val=""/>
      <w:lvlJc w:val="left"/>
      <w:pPr>
        <w:ind w:left="2880" w:hanging="360"/>
      </w:pPr>
      <w:rPr>
        <w:rFonts w:ascii="Symbol" w:hAnsi="Symbol" w:hint="default"/>
      </w:rPr>
    </w:lvl>
    <w:lvl w:ilvl="4" w:tplc="9C2CED1C">
      <w:start w:val="1"/>
      <w:numFmt w:val="bullet"/>
      <w:lvlText w:val="o"/>
      <w:lvlJc w:val="left"/>
      <w:pPr>
        <w:ind w:left="3600" w:hanging="360"/>
      </w:pPr>
      <w:rPr>
        <w:rFonts w:ascii="Courier New" w:hAnsi="Courier New" w:hint="default"/>
      </w:rPr>
    </w:lvl>
    <w:lvl w:ilvl="5" w:tplc="FA0E7C9C">
      <w:start w:val="1"/>
      <w:numFmt w:val="bullet"/>
      <w:lvlText w:val=""/>
      <w:lvlJc w:val="left"/>
      <w:pPr>
        <w:ind w:left="4320" w:hanging="360"/>
      </w:pPr>
      <w:rPr>
        <w:rFonts w:ascii="Wingdings" w:hAnsi="Wingdings" w:hint="default"/>
      </w:rPr>
    </w:lvl>
    <w:lvl w:ilvl="6" w:tplc="E9446656">
      <w:start w:val="1"/>
      <w:numFmt w:val="bullet"/>
      <w:lvlText w:val=""/>
      <w:lvlJc w:val="left"/>
      <w:pPr>
        <w:ind w:left="5040" w:hanging="360"/>
      </w:pPr>
      <w:rPr>
        <w:rFonts w:ascii="Symbol" w:hAnsi="Symbol" w:hint="default"/>
      </w:rPr>
    </w:lvl>
    <w:lvl w:ilvl="7" w:tplc="8124A8D2">
      <w:start w:val="1"/>
      <w:numFmt w:val="bullet"/>
      <w:lvlText w:val="o"/>
      <w:lvlJc w:val="left"/>
      <w:pPr>
        <w:ind w:left="5760" w:hanging="360"/>
      </w:pPr>
      <w:rPr>
        <w:rFonts w:ascii="Courier New" w:hAnsi="Courier New" w:hint="default"/>
      </w:rPr>
    </w:lvl>
    <w:lvl w:ilvl="8" w:tplc="FD9CF9A8">
      <w:start w:val="1"/>
      <w:numFmt w:val="bullet"/>
      <w:lvlText w:val=""/>
      <w:lvlJc w:val="left"/>
      <w:pPr>
        <w:ind w:left="6480" w:hanging="360"/>
      </w:pPr>
      <w:rPr>
        <w:rFonts w:ascii="Wingdings" w:hAnsi="Wingdings" w:hint="default"/>
      </w:rPr>
    </w:lvl>
  </w:abstractNum>
  <w:abstractNum w:abstractNumId="10" w15:restartNumberingAfterBreak="0">
    <w:nsid w:val="13D65723"/>
    <w:multiLevelType w:val="hybridMultilevel"/>
    <w:tmpl w:val="AD481E20"/>
    <w:lvl w:ilvl="0" w:tplc="F984D7D8">
      <w:start w:val="1"/>
      <w:numFmt w:val="bullet"/>
      <w:lvlText w:val=""/>
      <w:lvlJc w:val="left"/>
      <w:pPr>
        <w:ind w:left="720" w:hanging="360"/>
      </w:pPr>
      <w:rPr>
        <w:rFonts w:ascii="Symbol" w:hAnsi="Symbol" w:hint="default"/>
      </w:rPr>
    </w:lvl>
    <w:lvl w:ilvl="1" w:tplc="2C8E8BCA">
      <w:start w:val="1"/>
      <w:numFmt w:val="bullet"/>
      <w:lvlText w:val="o"/>
      <w:lvlJc w:val="left"/>
      <w:pPr>
        <w:ind w:left="1440" w:hanging="360"/>
      </w:pPr>
      <w:rPr>
        <w:rFonts w:ascii="Courier New" w:hAnsi="Courier New" w:hint="default"/>
      </w:rPr>
    </w:lvl>
    <w:lvl w:ilvl="2" w:tplc="32B4907E">
      <w:start w:val="1"/>
      <w:numFmt w:val="bullet"/>
      <w:lvlText w:val=""/>
      <w:lvlJc w:val="left"/>
      <w:pPr>
        <w:ind w:left="2160" w:hanging="360"/>
      </w:pPr>
      <w:rPr>
        <w:rFonts w:ascii="Wingdings" w:hAnsi="Wingdings" w:hint="default"/>
      </w:rPr>
    </w:lvl>
    <w:lvl w:ilvl="3" w:tplc="C6DC9FE6">
      <w:start w:val="1"/>
      <w:numFmt w:val="bullet"/>
      <w:lvlText w:val=""/>
      <w:lvlJc w:val="left"/>
      <w:pPr>
        <w:ind w:left="2880" w:hanging="360"/>
      </w:pPr>
      <w:rPr>
        <w:rFonts w:ascii="Symbol" w:hAnsi="Symbol" w:hint="default"/>
      </w:rPr>
    </w:lvl>
    <w:lvl w:ilvl="4" w:tplc="B3683766">
      <w:start w:val="1"/>
      <w:numFmt w:val="bullet"/>
      <w:lvlText w:val="o"/>
      <w:lvlJc w:val="left"/>
      <w:pPr>
        <w:ind w:left="3600" w:hanging="360"/>
      </w:pPr>
      <w:rPr>
        <w:rFonts w:ascii="Courier New" w:hAnsi="Courier New" w:hint="default"/>
      </w:rPr>
    </w:lvl>
    <w:lvl w:ilvl="5" w:tplc="CC72A92C">
      <w:start w:val="1"/>
      <w:numFmt w:val="bullet"/>
      <w:lvlText w:val=""/>
      <w:lvlJc w:val="left"/>
      <w:pPr>
        <w:ind w:left="4320" w:hanging="360"/>
      </w:pPr>
      <w:rPr>
        <w:rFonts w:ascii="Wingdings" w:hAnsi="Wingdings" w:hint="default"/>
      </w:rPr>
    </w:lvl>
    <w:lvl w:ilvl="6" w:tplc="ADFE727C">
      <w:start w:val="1"/>
      <w:numFmt w:val="bullet"/>
      <w:lvlText w:val=""/>
      <w:lvlJc w:val="left"/>
      <w:pPr>
        <w:ind w:left="5040" w:hanging="360"/>
      </w:pPr>
      <w:rPr>
        <w:rFonts w:ascii="Symbol" w:hAnsi="Symbol" w:hint="default"/>
      </w:rPr>
    </w:lvl>
    <w:lvl w:ilvl="7" w:tplc="5C44139A">
      <w:start w:val="1"/>
      <w:numFmt w:val="bullet"/>
      <w:lvlText w:val="o"/>
      <w:lvlJc w:val="left"/>
      <w:pPr>
        <w:ind w:left="5760" w:hanging="360"/>
      </w:pPr>
      <w:rPr>
        <w:rFonts w:ascii="Courier New" w:hAnsi="Courier New" w:hint="default"/>
      </w:rPr>
    </w:lvl>
    <w:lvl w:ilvl="8" w:tplc="7B968852">
      <w:start w:val="1"/>
      <w:numFmt w:val="bullet"/>
      <w:lvlText w:val=""/>
      <w:lvlJc w:val="left"/>
      <w:pPr>
        <w:ind w:left="6480" w:hanging="360"/>
      </w:pPr>
      <w:rPr>
        <w:rFonts w:ascii="Wingdings" w:hAnsi="Wingdings" w:hint="default"/>
      </w:rPr>
    </w:lvl>
  </w:abstractNum>
  <w:abstractNum w:abstractNumId="11" w15:restartNumberingAfterBreak="0">
    <w:nsid w:val="16154925"/>
    <w:multiLevelType w:val="multilevel"/>
    <w:tmpl w:val="A7EA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D27760"/>
    <w:multiLevelType w:val="multilevel"/>
    <w:tmpl w:val="01AA2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134B90"/>
    <w:multiLevelType w:val="multilevel"/>
    <w:tmpl w:val="18166E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94432"/>
    <w:multiLevelType w:val="multilevel"/>
    <w:tmpl w:val="0C32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29514F"/>
    <w:multiLevelType w:val="multilevel"/>
    <w:tmpl w:val="FB128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D82E6C"/>
    <w:multiLevelType w:val="hybridMultilevel"/>
    <w:tmpl w:val="FFFFFFFF"/>
    <w:lvl w:ilvl="0" w:tplc="D0166598">
      <w:start w:val="1"/>
      <w:numFmt w:val="bullet"/>
      <w:lvlText w:val=""/>
      <w:lvlJc w:val="left"/>
      <w:pPr>
        <w:ind w:left="720" w:hanging="360"/>
      </w:pPr>
      <w:rPr>
        <w:rFonts w:ascii="Symbol" w:hAnsi="Symbol" w:hint="default"/>
      </w:rPr>
    </w:lvl>
    <w:lvl w:ilvl="1" w:tplc="E2764BD4">
      <w:start w:val="1"/>
      <w:numFmt w:val="bullet"/>
      <w:lvlText w:val="o"/>
      <w:lvlJc w:val="left"/>
      <w:pPr>
        <w:ind w:left="1440" w:hanging="360"/>
      </w:pPr>
      <w:rPr>
        <w:rFonts w:ascii="Courier New" w:hAnsi="Courier New" w:hint="default"/>
      </w:rPr>
    </w:lvl>
    <w:lvl w:ilvl="2" w:tplc="9768EDA8">
      <w:start w:val="1"/>
      <w:numFmt w:val="bullet"/>
      <w:lvlText w:val=""/>
      <w:lvlJc w:val="left"/>
      <w:pPr>
        <w:ind w:left="2160" w:hanging="360"/>
      </w:pPr>
      <w:rPr>
        <w:rFonts w:ascii="Wingdings" w:hAnsi="Wingdings" w:hint="default"/>
      </w:rPr>
    </w:lvl>
    <w:lvl w:ilvl="3" w:tplc="D52A6444">
      <w:start w:val="1"/>
      <w:numFmt w:val="bullet"/>
      <w:lvlText w:val=""/>
      <w:lvlJc w:val="left"/>
      <w:pPr>
        <w:ind w:left="2880" w:hanging="360"/>
      </w:pPr>
      <w:rPr>
        <w:rFonts w:ascii="Symbol" w:hAnsi="Symbol" w:hint="default"/>
      </w:rPr>
    </w:lvl>
    <w:lvl w:ilvl="4" w:tplc="1A9044BE">
      <w:start w:val="1"/>
      <w:numFmt w:val="bullet"/>
      <w:lvlText w:val="o"/>
      <w:lvlJc w:val="left"/>
      <w:pPr>
        <w:ind w:left="3600" w:hanging="360"/>
      </w:pPr>
      <w:rPr>
        <w:rFonts w:ascii="Courier New" w:hAnsi="Courier New" w:hint="default"/>
      </w:rPr>
    </w:lvl>
    <w:lvl w:ilvl="5" w:tplc="B1D25608">
      <w:start w:val="1"/>
      <w:numFmt w:val="bullet"/>
      <w:lvlText w:val=""/>
      <w:lvlJc w:val="left"/>
      <w:pPr>
        <w:ind w:left="4320" w:hanging="360"/>
      </w:pPr>
      <w:rPr>
        <w:rFonts w:ascii="Wingdings" w:hAnsi="Wingdings" w:hint="default"/>
      </w:rPr>
    </w:lvl>
    <w:lvl w:ilvl="6" w:tplc="CD3400B2">
      <w:start w:val="1"/>
      <w:numFmt w:val="bullet"/>
      <w:lvlText w:val=""/>
      <w:lvlJc w:val="left"/>
      <w:pPr>
        <w:ind w:left="5040" w:hanging="360"/>
      </w:pPr>
      <w:rPr>
        <w:rFonts w:ascii="Symbol" w:hAnsi="Symbol" w:hint="default"/>
      </w:rPr>
    </w:lvl>
    <w:lvl w:ilvl="7" w:tplc="2168E326">
      <w:start w:val="1"/>
      <w:numFmt w:val="bullet"/>
      <w:lvlText w:val="o"/>
      <w:lvlJc w:val="left"/>
      <w:pPr>
        <w:ind w:left="5760" w:hanging="360"/>
      </w:pPr>
      <w:rPr>
        <w:rFonts w:ascii="Courier New" w:hAnsi="Courier New" w:hint="default"/>
      </w:rPr>
    </w:lvl>
    <w:lvl w:ilvl="8" w:tplc="C7BCFB38">
      <w:start w:val="1"/>
      <w:numFmt w:val="bullet"/>
      <w:lvlText w:val=""/>
      <w:lvlJc w:val="left"/>
      <w:pPr>
        <w:ind w:left="6480" w:hanging="360"/>
      </w:pPr>
      <w:rPr>
        <w:rFonts w:ascii="Wingdings" w:hAnsi="Wingdings" w:hint="default"/>
      </w:rPr>
    </w:lvl>
  </w:abstractNum>
  <w:abstractNum w:abstractNumId="17" w15:restartNumberingAfterBreak="0">
    <w:nsid w:val="22EE197F"/>
    <w:multiLevelType w:val="hybridMultilevel"/>
    <w:tmpl w:val="054A4002"/>
    <w:lvl w:ilvl="0" w:tplc="DA326CB6">
      <w:start w:val="1"/>
      <w:numFmt w:val="decimal"/>
      <w:lvlText w:val="%1."/>
      <w:lvlJc w:val="left"/>
      <w:pPr>
        <w:ind w:left="720" w:hanging="360"/>
      </w:pPr>
    </w:lvl>
    <w:lvl w:ilvl="1" w:tplc="EFEE234C">
      <w:start w:val="1"/>
      <w:numFmt w:val="lowerLetter"/>
      <w:lvlText w:val="%2."/>
      <w:lvlJc w:val="left"/>
      <w:pPr>
        <w:ind w:left="1440" w:hanging="360"/>
      </w:pPr>
    </w:lvl>
    <w:lvl w:ilvl="2" w:tplc="65F01D9A">
      <w:start w:val="1"/>
      <w:numFmt w:val="lowerRoman"/>
      <w:lvlText w:val="%3."/>
      <w:lvlJc w:val="right"/>
      <w:pPr>
        <w:ind w:left="2160" w:hanging="180"/>
      </w:pPr>
    </w:lvl>
    <w:lvl w:ilvl="3" w:tplc="05A031DC">
      <w:start w:val="1"/>
      <w:numFmt w:val="decimal"/>
      <w:lvlText w:val="%4."/>
      <w:lvlJc w:val="left"/>
      <w:pPr>
        <w:ind w:left="2880" w:hanging="360"/>
      </w:pPr>
    </w:lvl>
    <w:lvl w:ilvl="4" w:tplc="552CE01A">
      <w:start w:val="1"/>
      <w:numFmt w:val="lowerLetter"/>
      <w:lvlText w:val="%5."/>
      <w:lvlJc w:val="left"/>
      <w:pPr>
        <w:ind w:left="3600" w:hanging="360"/>
      </w:pPr>
    </w:lvl>
    <w:lvl w:ilvl="5" w:tplc="08B67AAA">
      <w:start w:val="1"/>
      <w:numFmt w:val="lowerRoman"/>
      <w:lvlText w:val="%6."/>
      <w:lvlJc w:val="right"/>
      <w:pPr>
        <w:ind w:left="4320" w:hanging="180"/>
      </w:pPr>
    </w:lvl>
    <w:lvl w:ilvl="6" w:tplc="72E653E8">
      <w:start w:val="1"/>
      <w:numFmt w:val="decimal"/>
      <w:lvlText w:val="%7."/>
      <w:lvlJc w:val="left"/>
      <w:pPr>
        <w:ind w:left="5040" w:hanging="360"/>
      </w:pPr>
    </w:lvl>
    <w:lvl w:ilvl="7" w:tplc="6ABC4AF4">
      <w:start w:val="1"/>
      <w:numFmt w:val="lowerLetter"/>
      <w:lvlText w:val="%8."/>
      <w:lvlJc w:val="left"/>
      <w:pPr>
        <w:ind w:left="5760" w:hanging="360"/>
      </w:pPr>
    </w:lvl>
    <w:lvl w:ilvl="8" w:tplc="E6F00D9E">
      <w:start w:val="1"/>
      <w:numFmt w:val="lowerRoman"/>
      <w:lvlText w:val="%9."/>
      <w:lvlJc w:val="right"/>
      <w:pPr>
        <w:ind w:left="6480" w:hanging="180"/>
      </w:pPr>
    </w:lvl>
  </w:abstractNum>
  <w:abstractNum w:abstractNumId="18" w15:restartNumberingAfterBreak="0">
    <w:nsid w:val="235D71CE"/>
    <w:multiLevelType w:val="hybridMultilevel"/>
    <w:tmpl w:val="9E8E310C"/>
    <w:lvl w:ilvl="0" w:tplc="074ADBEA">
      <w:start w:val="1"/>
      <w:numFmt w:val="decimal"/>
      <w:lvlText w:val="%1."/>
      <w:lvlJc w:val="left"/>
      <w:pPr>
        <w:tabs>
          <w:tab w:val="num" w:pos="720"/>
        </w:tabs>
        <w:ind w:left="720" w:hanging="360"/>
      </w:pPr>
    </w:lvl>
    <w:lvl w:ilvl="1" w:tplc="5784D496" w:tentative="1">
      <w:start w:val="1"/>
      <w:numFmt w:val="decimal"/>
      <w:lvlText w:val="%2."/>
      <w:lvlJc w:val="left"/>
      <w:pPr>
        <w:tabs>
          <w:tab w:val="num" w:pos="1440"/>
        </w:tabs>
        <w:ind w:left="1440" w:hanging="360"/>
      </w:pPr>
    </w:lvl>
    <w:lvl w:ilvl="2" w:tplc="3BC8C326" w:tentative="1">
      <w:start w:val="1"/>
      <w:numFmt w:val="decimal"/>
      <w:lvlText w:val="%3."/>
      <w:lvlJc w:val="left"/>
      <w:pPr>
        <w:tabs>
          <w:tab w:val="num" w:pos="2160"/>
        </w:tabs>
        <w:ind w:left="2160" w:hanging="360"/>
      </w:pPr>
    </w:lvl>
    <w:lvl w:ilvl="3" w:tplc="FA42588E" w:tentative="1">
      <w:start w:val="1"/>
      <w:numFmt w:val="decimal"/>
      <w:lvlText w:val="%4."/>
      <w:lvlJc w:val="left"/>
      <w:pPr>
        <w:tabs>
          <w:tab w:val="num" w:pos="2880"/>
        </w:tabs>
        <w:ind w:left="2880" w:hanging="360"/>
      </w:pPr>
    </w:lvl>
    <w:lvl w:ilvl="4" w:tplc="CEC29E44" w:tentative="1">
      <w:start w:val="1"/>
      <w:numFmt w:val="decimal"/>
      <w:lvlText w:val="%5."/>
      <w:lvlJc w:val="left"/>
      <w:pPr>
        <w:tabs>
          <w:tab w:val="num" w:pos="3600"/>
        </w:tabs>
        <w:ind w:left="3600" w:hanging="360"/>
      </w:pPr>
    </w:lvl>
    <w:lvl w:ilvl="5" w:tplc="000AD5C8" w:tentative="1">
      <w:start w:val="1"/>
      <w:numFmt w:val="decimal"/>
      <w:lvlText w:val="%6."/>
      <w:lvlJc w:val="left"/>
      <w:pPr>
        <w:tabs>
          <w:tab w:val="num" w:pos="4320"/>
        </w:tabs>
        <w:ind w:left="4320" w:hanging="360"/>
      </w:pPr>
    </w:lvl>
    <w:lvl w:ilvl="6" w:tplc="07CA1A0A" w:tentative="1">
      <w:start w:val="1"/>
      <w:numFmt w:val="decimal"/>
      <w:lvlText w:val="%7."/>
      <w:lvlJc w:val="left"/>
      <w:pPr>
        <w:tabs>
          <w:tab w:val="num" w:pos="5040"/>
        </w:tabs>
        <w:ind w:left="5040" w:hanging="360"/>
      </w:pPr>
    </w:lvl>
    <w:lvl w:ilvl="7" w:tplc="50C866E4" w:tentative="1">
      <w:start w:val="1"/>
      <w:numFmt w:val="decimal"/>
      <w:lvlText w:val="%8."/>
      <w:lvlJc w:val="left"/>
      <w:pPr>
        <w:tabs>
          <w:tab w:val="num" w:pos="5760"/>
        </w:tabs>
        <w:ind w:left="5760" w:hanging="360"/>
      </w:pPr>
    </w:lvl>
    <w:lvl w:ilvl="8" w:tplc="B83C6DC6" w:tentative="1">
      <w:start w:val="1"/>
      <w:numFmt w:val="decimal"/>
      <w:lvlText w:val="%9."/>
      <w:lvlJc w:val="left"/>
      <w:pPr>
        <w:tabs>
          <w:tab w:val="num" w:pos="6480"/>
        </w:tabs>
        <w:ind w:left="6480" w:hanging="360"/>
      </w:pPr>
    </w:lvl>
  </w:abstractNum>
  <w:abstractNum w:abstractNumId="19" w15:restartNumberingAfterBreak="0">
    <w:nsid w:val="23CA3F8E"/>
    <w:multiLevelType w:val="hybridMultilevel"/>
    <w:tmpl w:val="DD9AF7C2"/>
    <w:lvl w:ilvl="0" w:tplc="84BC9B98">
      <w:start w:val="1"/>
      <w:numFmt w:val="bullet"/>
      <w:lvlText w:val="§"/>
      <w:lvlJc w:val="left"/>
      <w:pPr>
        <w:tabs>
          <w:tab w:val="num" w:pos="720"/>
        </w:tabs>
        <w:ind w:left="720" w:hanging="360"/>
      </w:pPr>
      <w:rPr>
        <w:rFonts w:ascii="Wingdings" w:hAnsi="Wingdings" w:hint="default"/>
      </w:rPr>
    </w:lvl>
    <w:lvl w:ilvl="1" w:tplc="B7DE4688" w:tentative="1">
      <w:start w:val="1"/>
      <w:numFmt w:val="bullet"/>
      <w:lvlText w:val="§"/>
      <w:lvlJc w:val="left"/>
      <w:pPr>
        <w:tabs>
          <w:tab w:val="num" w:pos="1440"/>
        </w:tabs>
        <w:ind w:left="1440" w:hanging="360"/>
      </w:pPr>
      <w:rPr>
        <w:rFonts w:ascii="Wingdings" w:hAnsi="Wingdings" w:hint="default"/>
      </w:rPr>
    </w:lvl>
    <w:lvl w:ilvl="2" w:tplc="21D2F310" w:tentative="1">
      <w:start w:val="1"/>
      <w:numFmt w:val="bullet"/>
      <w:lvlText w:val="§"/>
      <w:lvlJc w:val="left"/>
      <w:pPr>
        <w:tabs>
          <w:tab w:val="num" w:pos="2160"/>
        </w:tabs>
        <w:ind w:left="2160" w:hanging="360"/>
      </w:pPr>
      <w:rPr>
        <w:rFonts w:ascii="Wingdings" w:hAnsi="Wingdings" w:hint="default"/>
      </w:rPr>
    </w:lvl>
    <w:lvl w:ilvl="3" w:tplc="4BE610B8" w:tentative="1">
      <w:start w:val="1"/>
      <w:numFmt w:val="bullet"/>
      <w:lvlText w:val="§"/>
      <w:lvlJc w:val="left"/>
      <w:pPr>
        <w:tabs>
          <w:tab w:val="num" w:pos="2880"/>
        </w:tabs>
        <w:ind w:left="2880" w:hanging="360"/>
      </w:pPr>
      <w:rPr>
        <w:rFonts w:ascii="Wingdings" w:hAnsi="Wingdings" w:hint="default"/>
      </w:rPr>
    </w:lvl>
    <w:lvl w:ilvl="4" w:tplc="E5C65B28" w:tentative="1">
      <w:start w:val="1"/>
      <w:numFmt w:val="bullet"/>
      <w:lvlText w:val="§"/>
      <w:lvlJc w:val="left"/>
      <w:pPr>
        <w:tabs>
          <w:tab w:val="num" w:pos="3600"/>
        </w:tabs>
        <w:ind w:left="3600" w:hanging="360"/>
      </w:pPr>
      <w:rPr>
        <w:rFonts w:ascii="Wingdings" w:hAnsi="Wingdings" w:hint="default"/>
      </w:rPr>
    </w:lvl>
    <w:lvl w:ilvl="5" w:tplc="646CDEAC" w:tentative="1">
      <w:start w:val="1"/>
      <w:numFmt w:val="bullet"/>
      <w:lvlText w:val="§"/>
      <w:lvlJc w:val="left"/>
      <w:pPr>
        <w:tabs>
          <w:tab w:val="num" w:pos="4320"/>
        </w:tabs>
        <w:ind w:left="4320" w:hanging="360"/>
      </w:pPr>
      <w:rPr>
        <w:rFonts w:ascii="Wingdings" w:hAnsi="Wingdings" w:hint="default"/>
      </w:rPr>
    </w:lvl>
    <w:lvl w:ilvl="6" w:tplc="040E10F2" w:tentative="1">
      <w:start w:val="1"/>
      <w:numFmt w:val="bullet"/>
      <w:lvlText w:val="§"/>
      <w:lvlJc w:val="left"/>
      <w:pPr>
        <w:tabs>
          <w:tab w:val="num" w:pos="5040"/>
        </w:tabs>
        <w:ind w:left="5040" w:hanging="360"/>
      </w:pPr>
      <w:rPr>
        <w:rFonts w:ascii="Wingdings" w:hAnsi="Wingdings" w:hint="default"/>
      </w:rPr>
    </w:lvl>
    <w:lvl w:ilvl="7" w:tplc="77C4F6D4" w:tentative="1">
      <w:start w:val="1"/>
      <w:numFmt w:val="bullet"/>
      <w:lvlText w:val="§"/>
      <w:lvlJc w:val="left"/>
      <w:pPr>
        <w:tabs>
          <w:tab w:val="num" w:pos="5760"/>
        </w:tabs>
        <w:ind w:left="5760" w:hanging="360"/>
      </w:pPr>
      <w:rPr>
        <w:rFonts w:ascii="Wingdings" w:hAnsi="Wingdings" w:hint="default"/>
      </w:rPr>
    </w:lvl>
    <w:lvl w:ilvl="8" w:tplc="E1DA0B3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4755B88"/>
    <w:multiLevelType w:val="multilevel"/>
    <w:tmpl w:val="84AE9DBC"/>
    <w:lvl w:ilvl="0">
      <w:start w:val="5"/>
      <w:numFmt w:val="bullet"/>
      <w:lvlText w:val="-"/>
      <w:lvlJc w:val="left"/>
      <w:pPr>
        <w:ind w:left="720" w:hanging="360"/>
      </w:pPr>
      <w:rPr>
        <w:rFonts w:ascii="Aptos" w:eastAsiaTheme="minorHAnsi" w:hAnsi="Aptos" w:cstheme="minorBid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C14906"/>
    <w:multiLevelType w:val="multilevel"/>
    <w:tmpl w:val="4C16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78258C"/>
    <w:multiLevelType w:val="multilevel"/>
    <w:tmpl w:val="32C2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7A6AAB"/>
    <w:multiLevelType w:val="multilevel"/>
    <w:tmpl w:val="BC3E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16208A"/>
    <w:multiLevelType w:val="multilevel"/>
    <w:tmpl w:val="F3D00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F921C5"/>
    <w:multiLevelType w:val="multilevel"/>
    <w:tmpl w:val="7D22191E"/>
    <w:lvl w:ilvl="0">
      <w:start w:val="1"/>
      <w:numFmt w:val="decimal"/>
      <w:lvlText w:val="%1."/>
      <w:lvlJc w:val="left"/>
      <w:pPr>
        <w:tabs>
          <w:tab w:val="num" w:pos="720"/>
        </w:tabs>
        <w:ind w:left="720" w:hanging="360"/>
      </w:pPr>
    </w:lvl>
    <w:lvl w:ilv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5F4E25"/>
    <w:multiLevelType w:val="multilevel"/>
    <w:tmpl w:val="6A2A5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6127E5"/>
    <w:multiLevelType w:val="multilevel"/>
    <w:tmpl w:val="8F2CF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F018F6"/>
    <w:multiLevelType w:val="hybridMultilevel"/>
    <w:tmpl w:val="8AD6B7EC"/>
    <w:lvl w:ilvl="0" w:tplc="677C7AEA">
      <w:start w:val="1"/>
      <w:numFmt w:val="bullet"/>
      <w:lvlText w:val="•"/>
      <w:lvlJc w:val="left"/>
      <w:pPr>
        <w:tabs>
          <w:tab w:val="num" w:pos="720"/>
        </w:tabs>
        <w:ind w:left="720" w:hanging="360"/>
      </w:pPr>
      <w:rPr>
        <w:rFonts w:ascii="Times New Roman" w:hAnsi="Times New Roman" w:hint="default"/>
      </w:rPr>
    </w:lvl>
    <w:lvl w:ilvl="1" w:tplc="F4F01B0A" w:tentative="1">
      <w:start w:val="1"/>
      <w:numFmt w:val="bullet"/>
      <w:lvlText w:val="•"/>
      <w:lvlJc w:val="left"/>
      <w:pPr>
        <w:tabs>
          <w:tab w:val="num" w:pos="1440"/>
        </w:tabs>
        <w:ind w:left="1440" w:hanging="360"/>
      </w:pPr>
      <w:rPr>
        <w:rFonts w:ascii="Times New Roman" w:hAnsi="Times New Roman" w:hint="default"/>
      </w:rPr>
    </w:lvl>
    <w:lvl w:ilvl="2" w:tplc="9FF4D4E6" w:tentative="1">
      <w:start w:val="1"/>
      <w:numFmt w:val="bullet"/>
      <w:lvlText w:val="•"/>
      <w:lvlJc w:val="left"/>
      <w:pPr>
        <w:tabs>
          <w:tab w:val="num" w:pos="2160"/>
        </w:tabs>
        <w:ind w:left="2160" w:hanging="360"/>
      </w:pPr>
      <w:rPr>
        <w:rFonts w:ascii="Times New Roman" w:hAnsi="Times New Roman" w:hint="default"/>
      </w:rPr>
    </w:lvl>
    <w:lvl w:ilvl="3" w:tplc="028C2BA6" w:tentative="1">
      <w:start w:val="1"/>
      <w:numFmt w:val="bullet"/>
      <w:lvlText w:val="•"/>
      <w:lvlJc w:val="left"/>
      <w:pPr>
        <w:tabs>
          <w:tab w:val="num" w:pos="2880"/>
        </w:tabs>
        <w:ind w:left="2880" w:hanging="360"/>
      </w:pPr>
      <w:rPr>
        <w:rFonts w:ascii="Times New Roman" w:hAnsi="Times New Roman" w:hint="default"/>
      </w:rPr>
    </w:lvl>
    <w:lvl w:ilvl="4" w:tplc="D8166A98" w:tentative="1">
      <w:start w:val="1"/>
      <w:numFmt w:val="bullet"/>
      <w:lvlText w:val="•"/>
      <w:lvlJc w:val="left"/>
      <w:pPr>
        <w:tabs>
          <w:tab w:val="num" w:pos="3600"/>
        </w:tabs>
        <w:ind w:left="3600" w:hanging="360"/>
      </w:pPr>
      <w:rPr>
        <w:rFonts w:ascii="Times New Roman" w:hAnsi="Times New Roman" w:hint="default"/>
      </w:rPr>
    </w:lvl>
    <w:lvl w:ilvl="5" w:tplc="A0988E0A" w:tentative="1">
      <w:start w:val="1"/>
      <w:numFmt w:val="bullet"/>
      <w:lvlText w:val="•"/>
      <w:lvlJc w:val="left"/>
      <w:pPr>
        <w:tabs>
          <w:tab w:val="num" w:pos="4320"/>
        </w:tabs>
        <w:ind w:left="4320" w:hanging="360"/>
      </w:pPr>
      <w:rPr>
        <w:rFonts w:ascii="Times New Roman" w:hAnsi="Times New Roman" w:hint="default"/>
      </w:rPr>
    </w:lvl>
    <w:lvl w:ilvl="6" w:tplc="B0764CC2" w:tentative="1">
      <w:start w:val="1"/>
      <w:numFmt w:val="bullet"/>
      <w:lvlText w:val="•"/>
      <w:lvlJc w:val="left"/>
      <w:pPr>
        <w:tabs>
          <w:tab w:val="num" w:pos="5040"/>
        </w:tabs>
        <w:ind w:left="5040" w:hanging="360"/>
      </w:pPr>
      <w:rPr>
        <w:rFonts w:ascii="Times New Roman" w:hAnsi="Times New Roman" w:hint="default"/>
      </w:rPr>
    </w:lvl>
    <w:lvl w:ilvl="7" w:tplc="174047F0" w:tentative="1">
      <w:start w:val="1"/>
      <w:numFmt w:val="bullet"/>
      <w:lvlText w:val="•"/>
      <w:lvlJc w:val="left"/>
      <w:pPr>
        <w:tabs>
          <w:tab w:val="num" w:pos="5760"/>
        </w:tabs>
        <w:ind w:left="5760" w:hanging="360"/>
      </w:pPr>
      <w:rPr>
        <w:rFonts w:ascii="Times New Roman" w:hAnsi="Times New Roman" w:hint="default"/>
      </w:rPr>
    </w:lvl>
    <w:lvl w:ilvl="8" w:tplc="393E4EC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2E1A6472"/>
    <w:multiLevelType w:val="hybridMultilevel"/>
    <w:tmpl w:val="49DA85E2"/>
    <w:lvl w:ilvl="0" w:tplc="9A9CC902">
      <w:start w:val="1"/>
      <w:numFmt w:val="bullet"/>
      <w:lvlText w:val=""/>
      <w:lvlJc w:val="left"/>
      <w:pPr>
        <w:ind w:left="720" w:hanging="360"/>
      </w:pPr>
      <w:rPr>
        <w:rFonts w:ascii="Symbol" w:hAnsi="Symbol" w:hint="default"/>
      </w:rPr>
    </w:lvl>
    <w:lvl w:ilvl="1" w:tplc="D59AFFCA">
      <w:start w:val="1"/>
      <w:numFmt w:val="bullet"/>
      <w:lvlText w:val="o"/>
      <w:lvlJc w:val="left"/>
      <w:pPr>
        <w:ind w:left="1440" w:hanging="360"/>
      </w:pPr>
      <w:rPr>
        <w:rFonts w:ascii="Courier New" w:hAnsi="Courier New" w:hint="default"/>
      </w:rPr>
    </w:lvl>
    <w:lvl w:ilvl="2" w:tplc="B202A394">
      <w:start w:val="1"/>
      <w:numFmt w:val="bullet"/>
      <w:lvlText w:val=""/>
      <w:lvlJc w:val="left"/>
      <w:pPr>
        <w:ind w:left="2160" w:hanging="360"/>
      </w:pPr>
      <w:rPr>
        <w:rFonts w:ascii="Wingdings" w:hAnsi="Wingdings" w:hint="default"/>
      </w:rPr>
    </w:lvl>
    <w:lvl w:ilvl="3" w:tplc="F8A09E84">
      <w:start w:val="1"/>
      <w:numFmt w:val="bullet"/>
      <w:lvlText w:val=""/>
      <w:lvlJc w:val="left"/>
      <w:pPr>
        <w:ind w:left="2880" w:hanging="360"/>
      </w:pPr>
      <w:rPr>
        <w:rFonts w:ascii="Symbol" w:hAnsi="Symbol" w:hint="default"/>
      </w:rPr>
    </w:lvl>
    <w:lvl w:ilvl="4" w:tplc="CDAE1824">
      <w:start w:val="1"/>
      <w:numFmt w:val="bullet"/>
      <w:lvlText w:val="o"/>
      <w:lvlJc w:val="left"/>
      <w:pPr>
        <w:ind w:left="3600" w:hanging="360"/>
      </w:pPr>
      <w:rPr>
        <w:rFonts w:ascii="Courier New" w:hAnsi="Courier New" w:hint="default"/>
      </w:rPr>
    </w:lvl>
    <w:lvl w:ilvl="5" w:tplc="6478D758">
      <w:start w:val="1"/>
      <w:numFmt w:val="bullet"/>
      <w:lvlText w:val=""/>
      <w:lvlJc w:val="left"/>
      <w:pPr>
        <w:ind w:left="4320" w:hanging="360"/>
      </w:pPr>
      <w:rPr>
        <w:rFonts w:ascii="Wingdings" w:hAnsi="Wingdings" w:hint="default"/>
      </w:rPr>
    </w:lvl>
    <w:lvl w:ilvl="6" w:tplc="C5FE28B8">
      <w:start w:val="1"/>
      <w:numFmt w:val="bullet"/>
      <w:lvlText w:val=""/>
      <w:lvlJc w:val="left"/>
      <w:pPr>
        <w:ind w:left="5040" w:hanging="360"/>
      </w:pPr>
      <w:rPr>
        <w:rFonts w:ascii="Symbol" w:hAnsi="Symbol" w:hint="default"/>
      </w:rPr>
    </w:lvl>
    <w:lvl w:ilvl="7" w:tplc="7B56F60E">
      <w:start w:val="1"/>
      <w:numFmt w:val="bullet"/>
      <w:lvlText w:val="o"/>
      <w:lvlJc w:val="left"/>
      <w:pPr>
        <w:ind w:left="5760" w:hanging="360"/>
      </w:pPr>
      <w:rPr>
        <w:rFonts w:ascii="Courier New" w:hAnsi="Courier New" w:hint="default"/>
      </w:rPr>
    </w:lvl>
    <w:lvl w:ilvl="8" w:tplc="437696C6">
      <w:start w:val="1"/>
      <w:numFmt w:val="bullet"/>
      <w:lvlText w:val=""/>
      <w:lvlJc w:val="left"/>
      <w:pPr>
        <w:ind w:left="6480" w:hanging="360"/>
      </w:pPr>
      <w:rPr>
        <w:rFonts w:ascii="Wingdings" w:hAnsi="Wingdings" w:hint="default"/>
      </w:rPr>
    </w:lvl>
  </w:abstractNum>
  <w:abstractNum w:abstractNumId="30" w15:restartNumberingAfterBreak="0">
    <w:nsid w:val="2E37F8A2"/>
    <w:multiLevelType w:val="hybridMultilevel"/>
    <w:tmpl w:val="FFFFFFFF"/>
    <w:lvl w:ilvl="0" w:tplc="7FFEB770">
      <w:start w:val="1"/>
      <w:numFmt w:val="decimal"/>
      <w:lvlText w:val="%1)"/>
      <w:lvlJc w:val="left"/>
      <w:pPr>
        <w:ind w:left="720" w:hanging="360"/>
      </w:pPr>
    </w:lvl>
    <w:lvl w:ilvl="1" w:tplc="DC9CFF04">
      <w:start w:val="1"/>
      <w:numFmt w:val="lowerLetter"/>
      <w:lvlText w:val="%2."/>
      <w:lvlJc w:val="left"/>
      <w:pPr>
        <w:ind w:left="1440" w:hanging="360"/>
      </w:pPr>
    </w:lvl>
    <w:lvl w:ilvl="2" w:tplc="CEDA102E">
      <w:start w:val="1"/>
      <w:numFmt w:val="lowerRoman"/>
      <w:lvlText w:val="%3."/>
      <w:lvlJc w:val="right"/>
      <w:pPr>
        <w:ind w:left="2160" w:hanging="180"/>
      </w:pPr>
    </w:lvl>
    <w:lvl w:ilvl="3" w:tplc="20E660A2">
      <w:start w:val="1"/>
      <w:numFmt w:val="decimal"/>
      <w:lvlText w:val="%4."/>
      <w:lvlJc w:val="left"/>
      <w:pPr>
        <w:ind w:left="2880" w:hanging="360"/>
      </w:pPr>
    </w:lvl>
    <w:lvl w:ilvl="4" w:tplc="BC7C78AA">
      <w:start w:val="1"/>
      <w:numFmt w:val="lowerLetter"/>
      <w:lvlText w:val="%5."/>
      <w:lvlJc w:val="left"/>
      <w:pPr>
        <w:ind w:left="3600" w:hanging="360"/>
      </w:pPr>
    </w:lvl>
    <w:lvl w:ilvl="5" w:tplc="87068C6A">
      <w:start w:val="1"/>
      <w:numFmt w:val="lowerRoman"/>
      <w:lvlText w:val="%6."/>
      <w:lvlJc w:val="right"/>
      <w:pPr>
        <w:ind w:left="4320" w:hanging="180"/>
      </w:pPr>
    </w:lvl>
    <w:lvl w:ilvl="6" w:tplc="579ED4E4">
      <w:start w:val="1"/>
      <w:numFmt w:val="decimal"/>
      <w:lvlText w:val="%7."/>
      <w:lvlJc w:val="left"/>
      <w:pPr>
        <w:ind w:left="5040" w:hanging="360"/>
      </w:pPr>
    </w:lvl>
    <w:lvl w:ilvl="7" w:tplc="D870E6A6">
      <w:start w:val="1"/>
      <w:numFmt w:val="lowerLetter"/>
      <w:lvlText w:val="%8."/>
      <w:lvlJc w:val="left"/>
      <w:pPr>
        <w:ind w:left="5760" w:hanging="360"/>
      </w:pPr>
    </w:lvl>
    <w:lvl w:ilvl="8" w:tplc="0E5416BE">
      <w:start w:val="1"/>
      <w:numFmt w:val="lowerRoman"/>
      <w:lvlText w:val="%9."/>
      <w:lvlJc w:val="right"/>
      <w:pPr>
        <w:ind w:left="6480" w:hanging="180"/>
      </w:pPr>
    </w:lvl>
  </w:abstractNum>
  <w:abstractNum w:abstractNumId="31" w15:restartNumberingAfterBreak="0">
    <w:nsid w:val="2EA169F0"/>
    <w:multiLevelType w:val="hybridMultilevel"/>
    <w:tmpl w:val="050054EC"/>
    <w:lvl w:ilvl="0" w:tplc="73BC8218">
      <w:start w:val="1"/>
      <w:numFmt w:val="bullet"/>
      <w:lvlText w:val=""/>
      <w:lvlJc w:val="left"/>
      <w:pPr>
        <w:ind w:left="720" w:hanging="360"/>
      </w:pPr>
      <w:rPr>
        <w:rFonts w:ascii="Symbol" w:hAnsi="Symbol" w:hint="default"/>
      </w:rPr>
    </w:lvl>
    <w:lvl w:ilvl="1" w:tplc="3E7C8EF6">
      <w:start w:val="1"/>
      <w:numFmt w:val="bullet"/>
      <w:lvlText w:val="o"/>
      <w:lvlJc w:val="left"/>
      <w:pPr>
        <w:ind w:left="1440" w:hanging="360"/>
      </w:pPr>
      <w:rPr>
        <w:rFonts w:ascii="Courier New" w:hAnsi="Courier New" w:hint="default"/>
      </w:rPr>
    </w:lvl>
    <w:lvl w:ilvl="2" w:tplc="FEA8F594">
      <w:start w:val="1"/>
      <w:numFmt w:val="bullet"/>
      <w:lvlText w:val=""/>
      <w:lvlJc w:val="left"/>
      <w:pPr>
        <w:ind w:left="2160" w:hanging="360"/>
      </w:pPr>
      <w:rPr>
        <w:rFonts w:ascii="Wingdings" w:hAnsi="Wingdings" w:hint="default"/>
      </w:rPr>
    </w:lvl>
    <w:lvl w:ilvl="3" w:tplc="BC56AAD8">
      <w:start w:val="1"/>
      <w:numFmt w:val="bullet"/>
      <w:lvlText w:val=""/>
      <w:lvlJc w:val="left"/>
      <w:pPr>
        <w:ind w:left="2880" w:hanging="360"/>
      </w:pPr>
      <w:rPr>
        <w:rFonts w:ascii="Symbol" w:hAnsi="Symbol" w:hint="default"/>
      </w:rPr>
    </w:lvl>
    <w:lvl w:ilvl="4" w:tplc="A796AEE6">
      <w:start w:val="1"/>
      <w:numFmt w:val="bullet"/>
      <w:lvlText w:val="o"/>
      <w:lvlJc w:val="left"/>
      <w:pPr>
        <w:ind w:left="3600" w:hanging="360"/>
      </w:pPr>
      <w:rPr>
        <w:rFonts w:ascii="Courier New" w:hAnsi="Courier New" w:hint="default"/>
      </w:rPr>
    </w:lvl>
    <w:lvl w:ilvl="5" w:tplc="59FA5B26">
      <w:start w:val="1"/>
      <w:numFmt w:val="bullet"/>
      <w:lvlText w:val=""/>
      <w:lvlJc w:val="left"/>
      <w:pPr>
        <w:ind w:left="4320" w:hanging="360"/>
      </w:pPr>
      <w:rPr>
        <w:rFonts w:ascii="Wingdings" w:hAnsi="Wingdings" w:hint="default"/>
      </w:rPr>
    </w:lvl>
    <w:lvl w:ilvl="6" w:tplc="1FB0F41C">
      <w:start w:val="1"/>
      <w:numFmt w:val="bullet"/>
      <w:lvlText w:val=""/>
      <w:lvlJc w:val="left"/>
      <w:pPr>
        <w:ind w:left="5040" w:hanging="360"/>
      </w:pPr>
      <w:rPr>
        <w:rFonts w:ascii="Symbol" w:hAnsi="Symbol" w:hint="default"/>
      </w:rPr>
    </w:lvl>
    <w:lvl w:ilvl="7" w:tplc="670CB9F2">
      <w:start w:val="1"/>
      <w:numFmt w:val="bullet"/>
      <w:lvlText w:val="o"/>
      <w:lvlJc w:val="left"/>
      <w:pPr>
        <w:ind w:left="5760" w:hanging="360"/>
      </w:pPr>
      <w:rPr>
        <w:rFonts w:ascii="Courier New" w:hAnsi="Courier New" w:hint="default"/>
      </w:rPr>
    </w:lvl>
    <w:lvl w:ilvl="8" w:tplc="095C84AE">
      <w:start w:val="1"/>
      <w:numFmt w:val="bullet"/>
      <w:lvlText w:val=""/>
      <w:lvlJc w:val="left"/>
      <w:pPr>
        <w:ind w:left="6480" w:hanging="360"/>
      </w:pPr>
      <w:rPr>
        <w:rFonts w:ascii="Wingdings" w:hAnsi="Wingdings" w:hint="default"/>
      </w:rPr>
    </w:lvl>
  </w:abstractNum>
  <w:abstractNum w:abstractNumId="32" w15:restartNumberingAfterBreak="0">
    <w:nsid w:val="2FDB3AF5"/>
    <w:multiLevelType w:val="hybridMultilevel"/>
    <w:tmpl w:val="2FF6527E"/>
    <w:lvl w:ilvl="0" w:tplc="1DA0C582">
      <w:start w:val="1"/>
      <w:numFmt w:val="bullet"/>
      <w:lvlText w:val=""/>
      <w:lvlJc w:val="left"/>
      <w:pPr>
        <w:ind w:left="720" w:hanging="360"/>
      </w:pPr>
      <w:rPr>
        <w:rFonts w:ascii="Symbol" w:hAnsi="Symbol" w:hint="default"/>
      </w:rPr>
    </w:lvl>
    <w:lvl w:ilvl="1" w:tplc="893C629E">
      <w:start w:val="1"/>
      <w:numFmt w:val="bullet"/>
      <w:lvlText w:val="o"/>
      <w:lvlJc w:val="left"/>
      <w:pPr>
        <w:ind w:left="1440" w:hanging="360"/>
      </w:pPr>
      <w:rPr>
        <w:rFonts w:ascii="Courier New" w:hAnsi="Courier New" w:hint="default"/>
      </w:rPr>
    </w:lvl>
    <w:lvl w:ilvl="2" w:tplc="BECAE914">
      <w:start w:val="1"/>
      <w:numFmt w:val="bullet"/>
      <w:lvlText w:val=""/>
      <w:lvlJc w:val="left"/>
      <w:pPr>
        <w:ind w:left="2160" w:hanging="360"/>
      </w:pPr>
      <w:rPr>
        <w:rFonts w:ascii="Wingdings" w:hAnsi="Wingdings" w:hint="default"/>
      </w:rPr>
    </w:lvl>
    <w:lvl w:ilvl="3" w:tplc="5824F00C">
      <w:start w:val="1"/>
      <w:numFmt w:val="bullet"/>
      <w:lvlText w:val=""/>
      <w:lvlJc w:val="left"/>
      <w:pPr>
        <w:ind w:left="2880" w:hanging="360"/>
      </w:pPr>
      <w:rPr>
        <w:rFonts w:ascii="Symbol" w:hAnsi="Symbol" w:hint="default"/>
      </w:rPr>
    </w:lvl>
    <w:lvl w:ilvl="4" w:tplc="7D4AF14C">
      <w:start w:val="1"/>
      <w:numFmt w:val="bullet"/>
      <w:lvlText w:val="o"/>
      <w:lvlJc w:val="left"/>
      <w:pPr>
        <w:ind w:left="3600" w:hanging="360"/>
      </w:pPr>
      <w:rPr>
        <w:rFonts w:ascii="Courier New" w:hAnsi="Courier New" w:hint="default"/>
      </w:rPr>
    </w:lvl>
    <w:lvl w:ilvl="5" w:tplc="78D4BA2C">
      <w:start w:val="1"/>
      <w:numFmt w:val="bullet"/>
      <w:lvlText w:val=""/>
      <w:lvlJc w:val="left"/>
      <w:pPr>
        <w:ind w:left="4320" w:hanging="360"/>
      </w:pPr>
      <w:rPr>
        <w:rFonts w:ascii="Wingdings" w:hAnsi="Wingdings" w:hint="default"/>
      </w:rPr>
    </w:lvl>
    <w:lvl w:ilvl="6" w:tplc="A6DA7D92">
      <w:start w:val="1"/>
      <w:numFmt w:val="bullet"/>
      <w:lvlText w:val=""/>
      <w:lvlJc w:val="left"/>
      <w:pPr>
        <w:ind w:left="5040" w:hanging="360"/>
      </w:pPr>
      <w:rPr>
        <w:rFonts w:ascii="Symbol" w:hAnsi="Symbol" w:hint="default"/>
      </w:rPr>
    </w:lvl>
    <w:lvl w:ilvl="7" w:tplc="B2E2F5C2">
      <w:start w:val="1"/>
      <w:numFmt w:val="bullet"/>
      <w:lvlText w:val="o"/>
      <w:lvlJc w:val="left"/>
      <w:pPr>
        <w:ind w:left="5760" w:hanging="360"/>
      </w:pPr>
      <w:rPr>
        <w:rFonts w:ascii="Courier New" w:hAnsi="Courier New" w:hint="default"/>
      </w:rPr>
    </w:lvl>
    <w:lvl w:ilvl="8" w:tplc="C80AA7C8">
      <w:start w:val="1"/>
      <w:numFmt w:val="bullet"/>
      <w:lvlText w:val=""/>
      <w:lvlJc w:val="left"/>
      <w:pPr>
        <w:ind w:left="6480" w:hanging="360"/>
      </w:pPr>
      <w:rPr>
        <w:rFonts w:ascii="Wingdings" w:hAnsi="Wingdings" w:hint="default"/>
      </w:rPr>
    </w:lvl>
  </w:abstractNum>
  <w:abstractNum w:abstractNumId="33" w15:restartNumberingAfterBreak="0">
    <w:nsid w:val="314C6382"/>
    <w:multiLevelType w:val="hybridMultilevel"/>
    <w:tmpl w:val="8FC2B08E"/>
    <w:lvl w:ilvl="0" w:tplc="B874C4DC">
      <w:start w:val="1"/>
      <w:numFmt w:val="bullet"/>
      <w:lvlText w:val="•"/>
      <w:lvlJc w:val="left"/>
      <w:pPr>
        <w:tabs>
          <w:tab w:val="num" w:pos="720"/>
        </w:tabs>
        <w:ind w:left="720" w:hanging="360"/>
      </w:pPr>
      <w:rPr>
        <w:rFonts w:ascii="Times New Roman" w:hAnsi="Times New Roman" w:hint="default"/>
      </w:rPr>
    </w:lvl>
    <w:lvl w:ilvl="1" w:tplc="B346F658" w:tentative="1">
      <w:start w:val="1"/>
      <w:numFmt w:val="bullet"/>
      <w:lvlText w:val="•"/>
      <w:lvlJc w:val="left"/>
      <w:pPr>
        <w:tabs>
          <w:tab w:val="num" w:pos="1440"/>
        </w:tabs>
        <w:ind w:left="1440" w:hanging="360"/>
      </w:pPr>
      <w:rPr>
        <w:rFonts w:ascii="Times New Roman" w:hAnsi="Times New Roman" w:hint="default"/>
      </w:rPr>
    </w:lvl>
    <w:lvl w:ilvl="2" w:tplc="4D7641DA" w:tentative="1">
      <w:start w:val="1"/>
      <w:numFmt w:val="bullet"/>
      <w:lvlText w:val="•"/>
      <w:lvlJc w:val="left"/>
      <w:pPr>
        <w:tabs>
          <w:tab w:val="num" w:pos="2160"/>
        </w:tabs>
        <w:ind w:left="2160" w:hanging="360"/>
      </w:pPr>
      <w:rPr>
        <w:rFonts w:ascii="Times New Roman" w:hAnsi="Times New Roman" w:hint="default"/>
      </w:rPr>
    </w:lvl>
    <w:lvl w:ilvl="3" w:tplc="AF2E1A36" w:tentative="1">
      <w:start w:val="1"/>
      <w:numFmt w:val="bullet"/>
      <w:lvlText w:val="•"/>
      <w:lvlJc w:val="left"/>
      <w:pPr>
        <w:tabs>
          <w:tab w:val="num" w:pos="2880"/>
        </w:tabs>
        <w:ind w:left="2880" w:hanging="360"/>
      </w:pPr>
      <w:rPr>
        <w:rFonts w:ascii="Times New Roman" w:hAnsi="Times New Roman" w:hint="default"/>
      </w:rPr>
    </w:lvl>
    <w:lvl w:ilvl="4" w:tplc="0C2E86C0" w:tentative="1">
      <w:start w:val="1"/>
      <w:numFmt w:val="bullet"/>
      <w:lvlText w:val="•"/>
      <w:lvlJc w:val="left"/>
      <w:pPr>
        <w:tabs>
          <w:tab w:val="num" w:pos="3600"/>
        </w:tabs>
        <w:ind w:left="3600" w:hanging="360"/>
      </w:pPr>
      <w:rPr>
        <w:rFonts w:ascii="Times New Roman" w:hAnsi="Times New Roman" w:hint="default"/>
      </w:rPr>
    </w:lvl>
    <w:lvl w:ilvl="5" w:tplc="FB68476C" w:tentative="1">
      <w:start w:val="1"/>
      <w:numFmt w:val="bullet"/>
      <w:lvlText w:val="•"/>
      <w:lvlJc w:val="left"/>
      <w:pPr>
        <w:tabs>
          <w:tab w:val="num" w:pos="4320"/>
        </w:tabs>
        <w:ind w:left="4320" w:hanging="360"/>
      </w:pPr>
      <w:rPr>
        <w:rFonts w:ascii="Times New Roman" w:hAnsi="Times New Roman" w:hint="default"/>
      </w:rPr>
    </w:lvl>
    <w:lvl w:ilvl="6" w:tplc="84CAC6B8" w:tentative="1">
      <w:start w:val="1"/>
      <w:numFmt w:val="bullet"/>
      <w:lvlText w:val="•"/>
      <w:lvlJc w:val="left"/>
      <w:pPr>
        <w:tabs>
          <w:tab w:val="num" w:pos="5040"/>
        </w:tabs>
        <w:ind w:left="5040" w:hanging="360"/>
      </w:pPr>
      <w:rPr>
        <w:rFonts w:ascii="Times New Roman" w:hAnsi="Times New Roman" w:hint="default"/>
      </w:rPr>
    </w:lvl>
    <w:lvl w:ilvl="7" w:tplc="0E7CF888" w:tentative="1">
      <w:start w:val="1"/>
      <w:numFmt w:val="bullet"/>
      <w:lvlText w:val="•"/>
      <w:lvlJc w:val="left"/>
      <w:pPr>
        <w:tabs>
          <w:tab w:val="num" w:pos="5760"/>
        </w:tabs>
        <w:ind w:left="5760" w:hanging="360"/>
      </w:pPr>
      <w:rPr>
        <w:rFonts w:ascii="Times New Roman" w:hAnsi="Times New Roman" w:hint="default"/>
      </w:rPr>
    </w:lvl>
    <w:lvl w:ilvl="8" w:tplc="2720713A"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37464996"/>
    <w:multiLevelType w:val="hybridMultilevel"/>
    <w:tmpl w:val="ACAA9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1301EA9"/>
    <w:multiLevelType w:val="hybridMultilevel"/>
    <w:tmpl w:val="BF441F0E"/>
    <w:lvl w:ilvl="0" w:tplc="FFFFFFFF">
      <w:start w:val="1"/>
      <w:numFmt w:val="bullet"/>
      <w:lvlText w:val=""/>
      <w:lvlJc w:val="left"/>
      <w:pPr>
        <w:tabs>
          <w:tab w:val="num" w:pos="720"/>
        </w:tabs>
        <w:ind w:left="720" w:hanging="360"/>
      </w:pPr>
      <w:rPr>
        <w:rFonts w:ascii="Wingdings" w:hAnsi="Wingdings" w:hint="default"/>
      </w:rPr>
    </w:lvl>
    <w:lvl w:ilvl="1" w:tplc="29644738" w:tentative="1">
      <w:start w:val="1"/>
      <w:numFmt w:val="bullet"/>
      <w:lvlText w:val="•"/>
      <w:lvlJc w:val="left"/>
      <w:pPr>
        <w:tabs>
          <w:tab w:val="num" w:pos="1440"/>
        </w:tabs>
        <w:ind w:left="1440" w:hanging="360"/>
      </w:pPr>
      <w:rPr>
        <w:rFonts w:ascii="Arial" w:hAnsi="Arial" w:hint="default"/>
      </w:rPr>
    </w:lvl>
    <w:lvl w:ilvl="2" w:tplc="BEDEDBE0" w:tentative="1">
      <w:start w:val="1"/>
      <w:numFmt w:val="bullet"/>
      <w:lvlText w:val="•"/>
      <w:lvlJc w:val="left"/>
      <w:pPr>
        <w:tabs>
          <w:tab w:val="num" w:pos="2160"/>
        </w:tabs>
        <w:ind w:left="2160" w:hanging="360"/>
      </w:pPr>
      <w:rPr>
        <w:rFonts w:ascii="Arial" w:hAnsi="Arial" w:hint="default"/>
      </w:rPr>
    </w:lvl>
    <w:lvl w:ilvl="3" w:tplc="9F02A38E" w:tentative="1">
      <w:start w:val="1"/>
      <w:numFmt w:val="bullet"/>
      <w:lvlText w:val="•"/>
      <w:lvlJc w:val="left"/>
      <w:pPr>
        <w:tabs>
          <w:tab w:val="num" w:pos="2880"/>
        </w:tabs>
        <w:ind w:left="2880" w:hanging="360"/>
      </w:pPr>
      <w:rPr>
        <w:rFonts w:ascii="Arial" w:hAnsi="Arial" w:hint="default"/>
      </w:rPr>
    </w:lvl>
    <w:lvl w:ilvl="4" w:tplc="13BA3312" w:tentative="1">
      <w:start w:val="1"/>
      <w:numFmt w:val="bullet"/>
      <w:lvlText w:val="•"/>
      <w:lvlJc w:val="left"/>
      <w:pPr>
        <w:tabs>
          <w:tab w:val="num" w:pos="3600"/>
        </w:tabs>
        <w:ind w:left="3600" w:hanging="360"/>
      </w:pPr>
      <w:rPr>
        <w:rFonts w:ascii="Arial" w:hAnsi="Arial" w:hint="default"/>
      </w:rPr>
    </w:lvl>
    <w:lvl w:ilvl="5" w:tplc="85348D3E" w:tentative="1">
      <w:start w:val="1"/>
      <w:numFmt w:val="bullet"/>
      <w:lvlText w:val="•"/>
      <w:lvlJc w:val="left"/>
      <w:pPr>
        <w:tabs>
          <w:tab w:val="num" w:pos="4320"/>
        </w:tabs>
        <w:ind w:left="4320" w:hanging="360"/>
      </w:pPr>
      <w:rPr>
        <w:rFonts w:ascii="Arial" w:hAnsi="Arial" w:hint="default"/>
      </w:rPr>
    </w:lvl>
    <w:lvl w:ilvl="6" w:tplc="FF44845E" w:tentative="1">
      <w:start w:val="1"/>
      <w:numFmt w:val="bullet"/>
      <w:lvlText w:val="•"/>
      <w:lvlJc w:val="left"/>
      <w:pPr>
        <w:tabs>
          <w:tab w:val="num" w:pos="5040"/>
        </w:tabs>
        <w:ind w:left="5040" w:hanging="360"/>
      </w:pPr>
      <w:rPr>
        <w:rFonts w:ascii="Arial" w:hAnsi="Arial" w:hint="default"/>
      </w:rPr>
    </w:lvl>
    <w:lvl w:ilvl="7" w:tplc="B02285EE" w:tentative="1">
      <w:start w:val="1"/>
      <w:numFmt w:val="bullet"/>
      <w:lvlText w:val="•"/>
      <w:lvlJc w:val="left"/>
      <w:pPr>
        <w:tabs>
          <w:tab w:val="num" w:pos="5760"/>
        </w:tabs>
        <w:ind w:left="5760" w:hanging="360"/>
      </w:pPr>
      <w:rPr>
        <w:rFonts w:ascii="Arial" w:hAnsi="Arial" w:hint="default"/>
      </w:rPr>
    </w:lvl>
    <w:lvl w:ilvl="8" w:tplc="6D188F8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5A6B031"/>
    <w:multiLevelType w:val="hybridMultilevel"/>
    <w:tmpl w:val="FFFFFFFF"/>
    <w:lvl w:ilvl="0" w:tplc="9EF80C2A">
      <w:start w:val="1"/>
      <w:numFmt w:val="bullet"/>
      <w:lvlText w:val=""/>
      <w:lvlJc w:val="left"/>
      <w:pPr>
        <w:ind w:left="720" w:hanging="360"/>
      </w:pPr>
      <w:rPr>
        <w:rFonts w:ascii="Symbol" w:hAnsi="Symbol" w:hint="default"/>
      </w:rPr>
    </w:lvl>
    <w:lvl w:ilvl="1" w:tplc="26C48F38">
      <w:start w:val="1"/>
      <w:numFmt w:val="bullet"/>
      <w:lvlText w:val="o"/>
      <w:lvlJc w:val="left"/>
      <w:pPr>
        <w:ind w:left="1440" w:hanging="360"/>
      </w:pPr>
      <w:rPr>
        <w:rFonts w:ascii="Courier New" w:hAnsi="Courier New" w:hint="default"/>
      </w:rPr>
    </w:lvl>
    <w:lvl w:ilvl="2" w:tplc="D43EFD7C">
      <w:start w:val="1"/>
      <w:numFmt w:val="bullet"/>
      <w:lvlText w:val=""/>
      <w:lvlJc w:val="left"/>
      <w:pPr>
        <w:ind w:left="2160" w:hanging="360"/>
      </w:pPr>
      <w:rPr>
        <w:rFonts w:ascii="Wingdings" w:hAnsi="Wingdings" w:hint="default"/>
      </w:rPr>
    </w:lvl>
    <w:lvl w:ilvl="3" w:tplc="216EB92E">
      <w:start w:val="1"/>
      <w:numFmt w:val="bullet"/>
      <w:lvlText w:val=""/>
      <w:lvlJc w:val="left"/>
      <w:pPr>
        <w:ind w:left="2880" w:hanging="360"/>
      </w:pPr>
      <w:rPr>
        <w:rFonts w:ascii="Symbol" w:hAnsi="Symbol" w:hint="default"/>
      </w:rPr>
    </w:lvl>
    <w:lvl w:ilvl="4" w:tplc="BC36D40C">
      <w:start w:val="1"/>
      <w:numFmt w:val="bullet"/>
      <w:lvlText w:val="o"/>
      <w:lvlJc w:val="left"/>
      <w:pPr>
        <w:ind w:left="3600" w:hanging="360"/>
      </w:pPr>
      <w:rPr>
        <w:rFonts w:ascii="Courier New" w:hAnsi="Courier New" w:hint="default"/>
      </w:rPr>
    </w:lvl>
    <w:lvl w:ilvl="5" w:tplc="78D05A46">
      <w:start w:val="1"/>
      <w:numFmt w:val="bullet"/>
      <w:lvlText w:val=""/>
      <w:lvlJc w:val="left"/>
      <w:pPr>
        <w:ind w:left="4320" w:hanging="360"/>
      </w:pPr>
      <w:rPr>
        <w:rFonts w:ascii="Wingdings" w:hAnsi="Wingdings" w:hint="default"/>
      </w:rPr>
    </w:lvl>
    <w:lvl w:ilvl="6" w:tplc="BF5E0A12">
      <w:start w:val="1"/>
      <w:numFmt w:val="bullet"/>
      <w:lvlText w:val=""/>
      <w:lvlJc w:val="left"/>
      <w:pPr>
        <w:ind w:left="5040" w:hanging="360"/>
      </w:pPr>
      <w:rPr>
        <w:rFonts w:ascii="Symbol" w:hAnsi="Symbol" w:hint="default"/>
      </w:rPr>
    </w:lvl>
    <w:lvl w:ilvl="7" w:tplc="9BDE3F1A">
      <w:start w:val="1"/>
      <w:numFmt w:val="bullet"/>
      <w:lvlText w:val="o"/>
      <w:lvlJc w:val="left"/>
      <w:pPr>
        <w:ind w:left="5760" w:hanging="360"/>
      </w:pPr>
      <w:rPr>
        <w:rFonts w:ascii="Courier New" w:hAnsi="Courier New" w:hint="default"/>
      </w:rPr>
    </w:lvl>
    <w:lvl w:ilvl="8" w:tplc="3A40201C">
      <w:start w:val="1"/>
      <w:numFmt w:val="bullet"/>
      <w:lvlText w:val=""/>
      <w:lvlJc w:val="left"/>
      <w:pPr>
        <w:ind w:left="6480" w:hanging="360"/>
      </w:pPr>
      <w:rPr>
        <w:rFonts w:ascii="Wingdings" w:hAnsi="Wingdings" w:hint="default"/>
      </w:rPr>
    </w:lvl>
  </w:abstractNum>
  <w:abstractNum w:abstractNumId="37" w15:restartNumberingAfterBreak="0">
    <w:nsid w:val="4736346C"/>
    <w:multiLevelType w:val="multilevel"/>
    <w:tmpl w:val="C19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3428E6"/>
    <w:multiLevelType w:val="hybridMultilevel"/>
    <w:tmpl w:val="54024638"/>
    <w:lvl w:ilvl="0" w:tplc="506CC366">
      <w:start w:val="1"/>
      <w:numFmt w:val="bullet"/>
      <w:lvlText w:val="•"/>
      <w:lvlJc w:val="left"/>
      <w:pPr>
        <w:tabs>
          <w:tab w:val="num" w:pos="720"/>
        </w:tabs>
        <w:ind w:left="720" w:hanging="360"/>
      </w:pPr>
      <w:rPr>
        <w:rFonts w:ascii="Times New Roman" w:hAnsi="Times New Roman" w:hint="default"/>
      </w:rPr>
    </w:lvl>
    <w:lvl w:ilvl="1" w:tplc="D3BA1458" w:tentative="1">
      <w:start w:val="1"/>
      <w:numFmt w:val="bullet"/>
      <w:lvlText w:val="•"/>
      <w:lvlJc w:val="left"/>
      <w:pPr>
        <w:tabs>
          <w:tab w:val="num" w:pos="1440"/>
        </w:tabs>
        <w:ind w:left="1440" w:hanging="360"/>
      </w:pPr>
      <w:rPr>
        <w:rFonts w:ascii="Times New Roman" w:hAnsi="Times New Roman" w:hint="default"/>
      </w:rPr>
    </w:lvl>
    <w:lvl w:ilvl="2" w:tplc="EABA7A8C" w:tentative="1">
      <w:start w:val="1"/>
      <w:numFmt w:val="bullet"/>
      <w:lvlText w:val="•"/>
      <w:lvlJc w:val="left"/>
      <w:pPr>
        <w:tabs>
          <w:tab w:val="num" w:pos="2160"/>
        </w:tabs>
        <w:ind w:left="2160" w:hanging="360"/>
      </w:pPr>
      <w:rPr>
        <w:rFonts w:ascii="Times New Roman" w:hAnsi="Times New Roman" w:hint="default"/>
      </w:rPr>
    </w:lvl>
    <w:lvl w:ilvl="3" w:tplc="CA06BD04" w:tentative="1">
      <w:start w:val="1"/>
      <w:numFmt w:val="bullet"/>
      <w:lvlText w:val="•"/>
      <w:lvlJc w:val="left"/>
      <w:pPr>
        <w:tabs>
          <w:tab w:val="num" w:pos="2880"/>
        </w:tabs>
        <w:ind w:left="2880" w:hanging="360"/>
      </w:pPr>
      <w:rPr>
        <w:rFonts w:ascii="Times New Roman" w:hAnsi="Times New Roman" w:hint="default"/>
      </w:rPr>
    </w:lvl>
    <w:lvl w:ilvl="4" w:tplc="C8F61680" w:tentative="1">
      <w:start w:val="1"/>
      <w:numFmt w:val="bullet"/>
      <w:lvlText w:val="•"/>
      <w:lvlJc w:val="left"/>
      <w:pPr>
        <w:tabs>
          <w:tab w:val="num" w:pos="3600"/>
        </w:tabs>
        <w:ind w:left="3600" w:hanging="360"/>
      </w:pPr>
      <w:rPr>
        <w:rFonts w:ascii="Times New Roman" w:hAnsi="Times New Roman" w:hint="default"/>
      </w:rPr>
    </w:lvl>
    <w:lvl w:ilvl="5" w:tplc="A570247C" w:tentative="1">
      <w:start w:val="1"/>
      <w:numFmt w:val="bullet"/>
      <w:lvlText w:val="•"/>
      <w:lvlJc w:val="left"/>
      <w:pPr>
        <w:tabs>
          <w:tab w:val="num" w:pos="4320"/>
        </w:tabs>
        <w:ind w:left="4320" w:hanging="360"/>
      </w:pPr>
      <w:rPr>
        <w:rFonts w:ascii="Times New Roman" w:hAnsi="Times New Roman" w:hint="default"/>
      </w:rPr>
    </w:lvl>
    <w:lvl w:ilvl="6" w:tplc="0862F1E4" w:tentative="1">
      <w:start w:val="1"/>
      <w:numFmt w:val="bullet"/>
      <w:lvlText w:val="•"/>
      <w:lvlJc w:val="left"/>
      <w:pPr>
        <w:tabs>
          <w:tab w:val="num" w:pos="5040"/>
        </w:tabs>
        <w:ind w:left="5040" w:hanging="360"/>
      </w:pPr>
      <w:rPr>
        <w:rFonts w:ascii="Times New Roman" w:hAnsi="Times New Roman" w:hint="default"/>
      </w:rPr>
    </w:lvl>
    <w:lvl w:ilvl="7" w:tplc="73D41B86" w:tentative="1">
      <w:start w:val="1"/>
      <w:numFmt w:val="bullet"/>
      <w:lvlText w:val="•"/>
      <w:lvlJc w:val="left"/>
      <w:pPr>
        <w:tabs>
          <w:tab w:val="num" w:pos="5760"/>
        </w:tabs>
        <w:ind w:left="5760" w:hanging="360"/>
      </w:pPr>
      <w:rPr>
        <w:rFonts w:ascii="Times New Roman" w:hAnsi="Times New Roman" w:hint="default"/>
      </w:rPr>
    </w:lvl>
    <w:lvl w:ilvl="8" w:tplc="2E5AAABE"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A8B006C"/>
    <w:multiLevelType w:val="hybridMultilevel"/>
    <w:tmpl w:val="CF2AFF38"/>
    <w:lvl w:ilvl="0" w:tplc="C0ECCDA4">
      <w:start w:val="1"/>
      <w:numFmt w:val="bullet"/>
      <w:lvlText w:val="•"/>
      <w:lvlJc w:val="left"/>
      <w:pPr>
        <w:tabs>
          <w:tab w:val="num" w:pos="720"/>
        </w:tabs>
        <w:ind w:left="720" w:hanging="360"/>
      </w:pPr>
      <w:rPr>
        <w:rFonts w:ascii="Arial" w:hAnsi="Arial" w:hint="default"/>
      </w:rPr>
    </w:lvl>
    <w:lvl w:ilvl="1" w:tplc="B3A449CA" w:tentative="1">
      <w:start w:val="1"/>
      <w:numFmt w:val="bullet"/>
      <w:lvlText w:val="•"/>
      <w:lvlJc w:val="left"/>
      <w:pPr>
        <w:tabs>
          <w:tab w:val="num" w:pos="1440"/>
        </w:tabs>
        <w:ind w:left="1440" w:hanging="360"/>
      </w:pPr>
      <w:rPr>
        <w:rFonts w:ascii="Arial" w:hAnsi="Arial" w:hint="default"/>
      </w:rPr>
    </w:lvl>
    <w:lvl w:ilvl="2" w:tplc="41781D10" w:tentative="1">
      <w:start w:val="1"/>
      <w:numFmt w:val="bullet"/>
      <w:lvlText w:val="•"/>
      <w:lvlJc w:val="left"/>
      <w:pPr>
        <w:tabs>
          <w:tab w:val="num" w:pos="2160"/>
        </w:tabs>
        <w:ind w:left="2160" w:hanging="360"/>
      </w:pPr>
      <w:rPr>
        <w:rFonts w:ascii="Arial" w:hAnsi="Arial" w:hint="default"/>
      </w:rPr>
    </w:lvl>
    <w:lvl w:ilvl="3" w:tplc="69A41D4E" w:tentative="1">
      <w:start w:val="1"/>
      <w:numFmt w:val="bullet"/>
      <w:lvlText w:val="•"/>
      <w:lvlJc w:val="left"/>
      <w:pPr>
        <w:tabs>
          <w:tab w:val="num" w:pos="2880"/>
        </w:tabs>
        <w:ind w:left="2880" w:hanging="360"/>
      </w:pPr>
      <w:rPr>
        <w:rFonts w:ascii="Arial" w:hAnsi="Arial" w:hint="default"/>
      </w:rPr>
    </w:lvl>
    <w:lvl w:ilvl="4" w:tplc="9E1660CA" w:tentative="1">
      <w:start w:val="1"/>
      <w:numFmt w:val="bullet"/>
      <w:lvlText w:val="•"/>
      <w:lvlJc w:val="left"/>
      <w:pPr>
        <w:tabs>
          <w:tab w:val="num" w:pos="3600"/>
        </w:tabs>
        <w:ind w:left="3600" w:hanging="360"/>
      </w:pPr>
      <w:rPr>
        <w:rFonts w:ascii="Arial" w:hAnsi="Arial" w:hint="default"/>
      </w:rPr>
    </w:lvl>
    <w:lvl w:ilvl="5" w:tplc="C368E5E2" w:tentative="1">
      <w:start w:val="1"/>
      <w:numFmt w:val="bullet"/>
      <w:lvlText w:val="•"/>
      <w:lvlJc w:val="left"/>
      <w:pPr>
        <w:tabs>
          <w:tab w:val="num" w:pos="4320"/>
        </w:tabs>
        <w:ind w:left="4320" w:hanging="360"/>
      </w:pPr>
      <w:rPr>
        <w:rFonts w:ascii="Arial" w:hAnsi="Arial" w:hint="default"/>
      </w:rPr>
    </w:lvl>
    <w:lvl w:ilvl="6" w:tplc="950EB794" w:tentative="1">
      <w:start w:val="1"/>
      <w:numFmt w:val="bullet"/>
      <w:lvlText w:val="•"/>
      <w:lvlJc w:val="left"/>
      <w:pPr>
        <w:tabs>
          <w:tab w:val="num" w:pos="5040"/>
        </w:tabs>
        <w:ind w:left="5040" w:hanging="360"/>
      </w:pPr>
      <w:rPr>
        <w:rFonts w:ascii="Arial" w:hAnsi="Arial" w:hint="default"/>
      </w:rPr>
    </w:lvl>
    <w:lvl w:ilvl="7" w:tplc="50B0EBA0" w:tentative="1">
      <w:start w:val="1"/>
      <w:numFmt w:val="bullet"/>
      <w:lvlText w:val="•"/>
      <w:lvlJc w:val="left"/>
      <w:pPr>
        <w:tabs>
          <w:tab w:val="num" w:pos="5760"/>
        </w:tabs>
        <w:ind w:left="5760" w:hanging="360"/>
      </w:pPr>
      <w:rPr>
        <w:rFonts w:ascii="Arial" w:hAnsi="Arial" w:hint="default"/>
      </w:rPr>
    </w:lvl>
    <w:lvl w:ilvl="8" w:tplc="0D8E3CE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BFD7418"/>
    <w:multiLevelType w:val="multilevel"/>
    <w:tmpl w:val="F7B0B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0A5C77"/>
    <w:multiLevelType w:val="hybridMultilevel"/>
    <w:tmpl w:val="406E0BB2"/>
    <w:lvl w:ilvl="0" w:tplc="F9A00BAC">
      <w:start w:val="1"/>
      <w:numFmt w:val="bullet"/>
      <w:lvlText w:val=""/>
      <w:lvlJc w:val="left"/>
      <w:pPr>
        <w:ind w:left="720" w:hanging="360"/>
      </w:pPr>
      <w:rPr>
        <w:rFonts w:ascii="Symbol" w:hAnsi="Symbol" w:hint="default"/>
      </w:rPr>
    </w:lvl>
    <w:lvl w:ilvl="1" w:tplc="47CE26AA">
      <w:start w:val="1"/>
      <w:numFmt w:val="bullet"/>
      <w:lvlText w:val="o"/>
      <w:lvlJc w:val="left"/>
      <w:pPr>
        <w:ind w:left="1440" w:hanging="360"/>
      </w:pPr>
      <w:rPr>
        <w:rFonts w:ascii="Courier New" w:hAnsi="Courier New" w:hint="default"/>
      </w:rPr>
    </w:lvl>
    <w:lvl w:ilvl="2" w:tplc="B470B536">
      <w:start w:val="1"/>
      <w:numFmt w:val="bullet"/>
      <w:lvlText w:val=""/>
      <w:lvlJc w:val="left"/>
      <w:pPr>
        <w:ind w:left="2160" w:hanging="360"/>
      </w:pPr>
      <w:rPr>
        <w:rFonts w:ascii="Wingdings" w:hAnsi="Wingdings" w:hint="default"/>
      </w:rPr>
    </w:lvl>
    <w:lvl w:ilvl="3" w:tplc="6B309F4E">
      <w:start w:val="1"/>
      <w:numFmt w:val="bullet"/>
      <w:lvlText w:val=""/>
      <w:lvlJc w:val="left"/>
      <w:pPr>
        <w:ind w:left="2880" w:hanging="360"/>
      </w:pPr>
      <w:rPr>
        <w:rFonts w:ascii="Symbol" w:hAnsi="Symbol" w:hint="default"/>
      </w:rPr>
    </w:lvl>
    <w:lvl w:ilvl="4" w:tplc="E1DAFB1C">
      <w:start w:val="1"/>
      <w:numFmt w:val="bullet"/>
      <w:lvlText w:val="o"/>
      <w:lvlJc w:val="left"/>
      <w:pPr>
        <w:ind w:left="3600" w:hanging="360"/>
      </w:pPr>
      <w:rPr>
        <w:rFonts w:ascii="Courier New" w:hAnsi="Courier New" w:hint="default"/>
      </w:rPr>
    </w:lvl>
    <w:lvl w:ilvl="5" w:tplc="262CE4E0">
      <w:start w:val="1"/>
      <w:numFmt w:val="bullet"/>
      <w:lvlText w:val=""/>
      <w:lvlJc w:val="left"/>
      <w:pPr>
        <w:ind w:left="4320" w:hanging="360"/>
      </w:pPr>
      <w:rPr>
        <w:rFonts w:ascii="Wingdings" w:hAnsi="Wingdings" w:hint="default"/>
      </w:rPr>
    </w:lvl>
    <w:lvl w:ilvl="6" w:tplc="FED83CB2">
      <w:start w:val="1"/>
      <w:numFmt w:val="bullet"/>
      <w:lvlText w:val=""/>
      <w:lvlJc w:val="left"/>
      <w:pPr>
        <w:ind w:left="5040" w:hanging="360"/>
      </w:pPr>
      <w:rPr>
        <w:rFonts w:ascii="Symbol" w:hAnsi="Symbol" w:hint="default"/>
      </w:rPr>
    </w:lvl>
    <w:lvl w:ilvl="7" w:tplc="02D89906">
      <w:start w:val="1"/>
      <w:numFmt w:val="bullet"/>
      <w:lvlText w:val="o"/>
      <w:lvlJc w:val="left"/>
      <w:pPr>
        <w:ind w:left="5760" w:hanging="360"/>
      </w:pPr>
      <w:rPr>
        <w:rFonts w:ascii="Courier New" w:hAnsi="Courier New" w:hint="default"/>
      </w:rPr>
    </w:lvl>
    <w:lvl w:ilvl="8" w:tplc="00041AD6">
      <w:start w:val="1"/>
      <w:numFmt w:val="bullet"/>
      <w:lvlText w:val=""/>
      <w:lvlJc w:val="left"/>
      <w:pPr>
        <w:ind w:left="6480" w:hanging="360"/>
      </w:pPr>
      <w:rPr>
        <w:rFonts w:ascii="Wingdings" w:hAnsi="Wingdings" w:hint="default"/>
      </w:rPr>
    </w:lvl>
  </w:abstractNum>
  <w:abstractNum w:abstractNumId="42" w15:restartNumberingAfterBreak="0">
    <w:nsid w:val="4EC81CAA"/>
    <w:multiLevelType w:val="hybridMultilevel"/>
    <w:tmpl w:val="B8621F48"/>
    <w:lvl w:ilvl="0" w:tplc="5B78718A">
      <w:start w:val="1"/>
      <w:numFmt w:val="decimal"/>
      <w:lvlText w:val="%1."/>
      <w:lvlJc w:val="left"/>
      <w:pPr>
        <w:tabs>
          <w:tab w:val="num" w:pos="720"/>
        </w:tabs>
        <w:ind w:left="720" w:hanging="360"/>
      </w:pPr>
    </w:lvl>
    <w:lvl w:ilvl="1" w:tplc="19DC7E92" w:tentative="1">
      <w:start w:val="1"/>
      <w:numFmt w:val="decimal"/>
      <w:lvlText w:val="%2."/>
      <w:lvlJc w:val="left"/>
      <w:pPr>
        <w:tabs>
          <w:tab w:val="num" w:pos="1440"/>
        </w:tabs>
        <w:ind w:left="1440" w:hanging="360"/>
      </w:pPr>
    </w:lvl>
    <w:lvl w:ilvl="2" w:tplc="1494D450" w:tentative="1">
      <w:start w:val="1"/>
      <w:numFmt w:val="decimal"/>
      <w:lvlText w:val="%3."/>
      <w:lvlJc w:val="left"/>
      <w:pPr>
        <w:tabs>
          <w:tab w:val="num" w:pos="2160"/>
        </w:tabs>
        <w:ind w:left="2160" w:hanging="360"/>
      </w:pPr>
    </w:lvl>
    <w:lvl w:ilvl="3" w:tplc="9CD4D818" w:tentative="1">
      <w:start w:val="1"/>
      <w:numFmt w:val="decimal"/>
      <w:lvlText w:val="%4."/>
      <w:lvlJc w:val="left"/>
      <w:pPr>
        <w:tabs>
          <w:tab w:val="num" w:pos="2880"/>
        </w:tabs>
        <w:ind w:left="2880" w:hanging="360"/>
      </w:pPr>
    </w:lvl>
    <w:lvl w:ilvl="4" w:tplc="A7669784" w:tentative="1">
      <w:start w:val="1"/>
      <w:numFmt w:val="decimal"/>
      <w:lvlText w:val="%5."/>
      <w:lvlJc w:val="left"/>
      <w:pPr>
        <w:tabs>
          <w:tab w:val="num" w:pos="3600"/>
        </w:tabs>
        <w:ind w:left="3600" w:hanging="360"/>
      </w:pPr>
    </w:lvl>
    <w:lvl w:ilvl="5" w:tplc="3AC2A21C" w:tentative="1">
      <w:start w:val="1"/>
      <w:numFmt w:val="decimal"/>
      <w:lvlText w:val="%6."/>
      <w:lvlJc w:val="left"/>
      <w:pPr>
        <w:tabs>
          <w:tab w:val="num" w:pos="4320"/>
        </w:tabs>
        <w:ind w:left="4320" w:hanging="360"/>
      </w:pPr>
    </w:lvl>
    <w:lvl w:ilvl="6" w:tplc="A866C88A" w:tentative="1">
      <w:start w:val="1"/>
      <w:numFmt w:val="decimal"/>
      <w:lvlText w:val="%7."/>
      <w:lvlJc w:val="left"/>
      <w:pPr>
        <w:tabs>
          <w:tab w:val="num" w:pos="5040"/>
        </w:tabs>
        <w:ind w:left="5040" w:hanging="360"/>
      </w:pPr>
    </w:lvl>
    <w:lvl w:ilvl="7" w:tplc="F0707BCC" w:tentative="1">
      <w:start w:val="1"/>
      <w:numFmt w:val="decimal"/>
      <w:lvlText w:val="%8."/>
      <w:lvlJc w:val="left"/>
      <w:pPr>
        <w:tabs>
          <w:tab w:val="num" w:pos="5760"/>
        </w:tabs>
        <w:ind w:left="5760" w:hanging="360"/>
      </w:pPr>
    </w:lvl>
    <w:lvl w:ilvl="8" w:tplc="E1CE37EC" w:tentative="1">
      <w:start w:val="1"/>
      <w:numFmt w:val="decimal"/>
      <w:lvlText w:val="%9."/>
      <w:lvlJc w:val="left"/>
      <w:pPr>
        <w:tabs>
          <w:tab w:val="num" w:pos="6480"/>
        </w:tabs>
        <w:ind w:left="6480" w:hanging="360"/>
      </w:pPr>
    </w:lvl>
  </w:abstractNum>
  <w:abstractNum w:abstractNumId="43" w15:restartNumberingAfterBreak="0">
    <w:nsid w:val="4F007CED"/>
    <w:multiLevelType w:val="multilevel"/>
    <w:tmpl w:val="E9922B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C608C6"/>
    <w:multiLevelType w:val="multilevel"/>
    <w:tmpl w:val="A7C4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022AB3"/>
    <w:multiLevelType w:val="multilevel"/>
    <w:tmpl w:val="BF6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82E611"/>
    <w:multiLevelType w:val="hybridMultilevel"/>
    <w:tmpl w:val="C2303DCC"/>
    <w:lvl w:ilvl="0" w:tplc="494EC002">
      <w:start w:val="1"/>
      <w:numFmt w:val="bullet"/>
      <w:lvlText w:val=""/>
      <w:lvlJc w:val="left"/>
      <w:pPr>
        <w:ind w:left="720" w:hanging="360"/>
      </w:pPr>
      <w:rPr>
        <w:rFonts w:ascii="Symbol" w:hAnsi="Symbol" w:hint="default"/>
      </w:rPr>
    </w:lvl>
    <w:lvl w:ilvl="1" w:tplc="7D4C479E">
      <w:start w:val="1"/>
      <w:numFmt w:val="bullet"/>
      <w:lvlText w:val="o"/>
      <w:lvlJc w:val="left"/>
      <w:pPr>
        <w:ind w:left="1440" w:hanging="360"/>
      </w:pPr>
      <w:rPr>
        <w:rFonts w:ascii="Courier New" w:hAnsi="Courier New" w:hint="default"/>
      </w:rPr>
    </w:lvl>
    <w:lvl w:ilvl="2" w:tplc="EED861C4">
      <w:start w:val="1"/>
      <w:numFmt w:val="bullet"/>
      <w:lvlText w:val=""/>
      <w:lvlJc w:val="left"/>
      <w:pPr>
        <w:ind w:left="2160" w:hanging="360"/>
      </w:pPr>
      <w:rPr>
        <w:rFonts w:ascii="Wingdings" w:hAnsi="Wingdings" w:hint="default"/>
      </w:rPr>
    </w:lvl>
    <w:lvl w:ilvl="3" w:tplc="30940666">
      <w:start w:val="1"/>
      <w:numFmt w:val="bullet"/>
      <w:lvlText w:val=""/>
      <w:lvlJc w:val="left"/>
      <w:pPr>
        <w:ind w:left="2880" w:hanging="360"/>
      </w:pPr>
      <w:rPr>
        <w:rFonts w:ascii="Symbol" w:hAnsi="Symbol" w:hint="default"/>
      </w:rPr>
    </w:lvl>
    <w:lvl w:ilvl="4" w:tplc="CB1ED9BA">
      <w:start w:val="1"/>
      <w:numFmt w:val="bullet"/>
      <w:lvlText w:val="o"/>
      <w:lvlJc w:val="left"/>
      <w:pPr>
        <w:ind w:left="3600" w:hanging="360"/>
      </w:pPr>
      <w:rPr>
        <w:rFonts w:ascii="Courier New" w:hAnsi="Courier New" w:hint="default"/>
      </w:rPr>
    </w:lvl>
    <w:lvl w:ilvl="5" w:tplc="54B89A34">
      <w:start w:val="1"/>
      <w:numFmt w:val="bullet"/>
      <w:lvlText w:val=""/>
      <w:lvlJc w:val="left"/>
      <w:pPr>
        <w:ind w:left="4320" w:hanging="360"/>
      </w:pPr>
      <w:rPr>
        <w:rFonts w:ascii="Wingdings" w:hAnsi="Wingdings" w:hint="default"/>
      </w:rPr>
    </w:lvl>
    <w:lvl w:ilvl="6" w:tplc="3364E358">
      <w:start w:val="1"/>
      <w:numFmt w:val="bullet"/>
      <w:lvlText w:val=""/>
      <w:lvlJc w:val="left"/>
      <w:pPr>
        <w:ind w:left="5040" w:hanging="360"/>
      </w:pPr>
      <w:rPr>
        <w:rFonts w:ascii="Symbol" w:hAnsi="Symbol" w:hint="default"/>
      </w:rPr>
    </w:lvl>
    <w:lvl w:ilvl="7" w:tplc="5CD61590">
      <w:start w:val="1"/>
      <w:numFmt w:val="bullet"/>
      <w:lvlText w:val="o"/>
      <w:lvlJc w:val="left"/>
      <w:pPr>
        <w:ind w:left="5760" w:hanging="360"/>
      </w:pPr>
      <w:rPr>
        <w:rFonts w:ascii="Courier New" w:hAnsi="Courier New" w:hint="default"/>
      </w:rPr>
    </w:lvl>
    <w:lvl w:ilvl="8" w:tplc="9A60DC0E">
      <w:start w:val="1"/>
      <w:numFmt w:val="bullet"/>
      <w:lvlText w:val=""/>
      <w:lvlJc w:val="left"/>
      <w:pPr>
        <w:ind w:left="6480" w:hanging="360"/>
      </w:pPr>
      <w:rPr>
        <w:rFonts w:ascii="Wingdings" w:hAnsi="Wingdings" w:hint="default"/>
      </w:rPr>
    </w:lvl>
  </w:abstractNum>
  <w:abstractNum w:abstractNumId="47" w15:restartNumberingAfterBreak="0">
    <w:nsid w:val="5C3E119B"/>
    <w:multiLevelType w:val="multilevel"/>
    <w:tmpl w:val="1582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876AA5"/>
    <w:multiLevelType w:val="hybridMultilevel"/>
    <w:tmpl w:val="79CAD3E8"/>
    <w:lvl w:ilvl="0" w:tplc="F14A4486">
      <w:start w:val="1"/>
      <w:numFmt w:val="bullet"/>
      <w:lvlText w:val=""/>
      <w:lvlJc w:val="left"/>
      <w:pPr>
        <w:ind w:left="720" w:hanging="360"/>
      </w:pPr>
      <w:rPr>
        <w:rFonts w:ascii="Symbol" w:hAnsi="Symbol" w:hint="default"/>
      </w:rPr>
    </w:lvl>
    <w:lvl w:ilvl="1" w:tplc="2412363E">
      <w:start w:val="1"/>
      <w:numFmt w:val="bullet"/>
      <w:lvlText w:val="o"/>
      <w:lvlJc w:val="left"/>
      <w:pPr>
        <w:ind w:left="1440" w:hanging="360"/>
      </w:pPr>
      <w:rPr>
        <w:rFonts w:ascii="Courier New" w:hAnsi="Courier New" w:hint="default"/>
      </w:rPr>
    </w:lvl>
    <w:lvl w:ilvl="2" w:tplc="4FD4F0AA">
      <w:start w:val="1"/>
      <w:numFmt w:val="bullet"/>
      <w:lvlText w:val=""/>
      <w:lvlJc w:val="left"/>
      <w:pPr>
        <w:ind w:left="2160" w:hanging="360"/>
      </w:pPr>
      <w:rPr>
        <w:rFonts w:ascii="Wingdings" w:hAnsi="Wingdings" w:hint="default"/>
      </w:rPr>
    </w:lvl>
    <w:lvl w:ilvl="3" w:tplc="3034A308">
      <w:start w:val="1"/>
      <w:numFmt w:val="bullet"/>
      <w:lvlText w:val=""/>
      <w:lvlJc w:val="left"/>
      <w:pPr>
        <w:ind w:left="2880" w:hanging="360"/>
      </w:pPr>
      <w:rPr>
        <w:rFonts w:ascii="Symbol" w:hAnsi="Symbol" w:hint="default"/>
      </w:rPr>
    </w:lvl>
    <w:lvl w:ilvl="4" w:tplc="07B2A9A0">
      <w:start w:val="1"/>
      <w:numFmt w:val="bullet"/>
      <w:lvlText w:val="o"/>
      <w:lvlJc w:val="left"/>
      <w:pPr>
        <w:ind w:left="3600" w:hanging="360"/>
      </w:pPr>
      <w:rPr>
        <w:rFonts w:ascii="Courier New" w:hAnsi="Courier New" w:hint="default"/>
      </w:rPr>
    </w:lvl>
    <w:lvl w:ilvl="5" w:tplc="E0828B8C">
      <w:start w:val="1"/>
      <w:numFmt w:val="bullet"/>
      <w:lvlText w:val=""/>
      <w:lvlJc w:val="left"/>
      <w:pPr>
        <w:ind w:left="4320" w:hanging="360"/>
      </w:pPr>
      <w:rPr>
        <w:rFonts w:ascii="Wingdings" w:hAnsi="Wingdings" w:hint="default"/>
      </w:rPr>
    </w:lvl>
    <w:lvl w:ilvl="6" w:tplc="0054E646">
      <w:start w:val="1"/>
      <w:numFmt w:val="bullet"/>
      <w:lvlText w:val=""/>
      <w:lvlJc w:val="left"/>
      <w:pPr>
        <w:ind w:left="5040" w:hanging="360"/>
      </w:pPr>
      <w:rPr>
        <w:rFonts w:ascii="Symbol" w:hAnsi="Symbol" w:hint="default"/>
      </w:rPr>
    </w:lvl>
    <w:lvl w:ilvl="7" w:tplc="9F424D24">
      <w:start w:val="1"/>
      <w:numFmt w:val="bullet"/>
      <w:lvlText w:val="o"/>
      <w:lvlJc w:val="left"/>
      <w:pPr>
        <w:ind w:left="5760" w:hanging="360"/>
      </w:pPr>
      <w:rPr>
        <w:rFonts w:ascii="Courier New" w:hAnsi="Courier New" w:hint="default"/>
      </w:rPr>
    </w:lvl>
    <w:lvl w:ilvl="8" w:tplc="C4AA24B6">
      <w:start w:val="1"/>
      <w:numFmt w:val="bullet"/>
      <w:lvlText w:val=""/>
      <w:lvlJc w:val="left"/>
      <w:pPr>
        <w:ind w:left="6480" w:hanging="360"/>
      </w:pPr>
      <w:rPr>
        <w:rFonts w:ascii="Wingdings" w:hAnsi="Wingdings" w:hint="default"/>
      </w:rPr>
    </w:lvl>
  </w:abstractNum>
  <w:abstractNum w:abstractNumId="49" w15:restartNumberingAfterBreak="0">
    <w:nsid w:val="5FA502AC"/>
    <w:multiLevelType w:val="multilevel"/>
    <w:tmpl w:val="5C5E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D50629"/>
    <w:multiLevelType w:val="hybridMultilevel"/>
    <w:tmpl w:val="26B690C6"/>
    <w:lvl w:ilvl="0" w:tplc="8214D6CE">
      <w:start w:val="1"/>
      <w:numFmt w:val="bullet"/>
      <w:lvlText w:val="§"/>
      <w:lvlJc w:val="left"/>
      <w:pPr>
        <w:tabs>
          <w:tab w:val="num" w:pos="720"/>
        </w:tabs>
        <w:ind w:left="720" w:hanging="360"/>
      </w:pPr>
      <w:rPr>
        <w:rFonts w:ascii="Wingdings" w:hAnsi="Wingdings" w:hint="default"/>
      </w:rPr>
    </w:lvl>
    <w:lvl w:ilvl="1" w:tplc="3B7EC6C2" w:tentative="1">
      <w:start w:val="1"/>
      <w:numFmt w:val="bullet"/>
      <w:lvlText w:val="§"/>
      <w:lvlJc w:val="left"/>
      <w:pPr>
        <w:tabs>
          <w:tab w:val="num" w:pos="1440"/>
        </w:tabs>
        <w:ind w:left="1440" w:hanging="360"/>
      </w:pPr>
      <w:rPr>
        <w:rFonts w:ascii="Wingdings" w:hAnsi="Wingdings" w:hint="default"/>
      </w:rPr>
    </w:lvl>
    <w:lvl w:ilvl="2" w:tplc="ADE6D0AE" w:tentative="1">
      <w:start w:val="1"/>
      <w:numFmt w:val="bullet"/>
      <w:lvlText w:val="§"/>
      <w:lvlJc w:val="left"/>
      <w:pPr>
        <w:tabs>
          <w:tab w:val="num" w:pos="2160"/>
        </w:tabs>
        <w:ind w:left="2160" w:hanging="360"/>
      </w:pPr>
      <w:rPr>
        <w:rFonts w:ascii="Wingdings" w:hAnsi="Wingdings" w:hint="default"/>
      </w:rPr>
    </w:lvl>
    <w:lvl w:ilvl="3" w:tplc="21E6CB34" w:tentative="1">
      <w:start w:val="1"/>
      <w:numFmt w:val="bullet"/>
      <w:lvlText w:val="§"/>
      <w:lvlJc w:val="left"/>
      <w:pPr>
        <w:tabs>
          <w:tab w:val="num" w:pos="2880"/>
        </w:tabs>
        <w:ind w:left="2880" w:hanging="360"/>
      </w:pPr>
      <w:rPr>
        <w:rFonts w:ascii="Wingdings" w:hAnsi="Wingdings" w:hint="default"/>
      </w:rPr>
    </w:lvl>
    <w:lvl w:ilvl="4" w:tplc="359CFBDC" w:tentative="1">
      <w:start w:val="1"/>
      <w:numFmt w:val="bullet"/>
      <w:lvlText w:val="§"/>
      <w:lvlJc w:val="left"/>
      <w:pPr>
        <w:tabs>
          <w:tab w:val="num" w:pos="3600"/>
        </w:tabs>
        <w:ind w:left="3600" w:hanging="360"/>
      </w:pPr>
      <w:rPr>
        <w:rFonts w:ascii="Wingdings" w:hAnsi="Wingdings" w:hint="default"/>
      </w:rPr>
    </w:lvl>
    <w:lvl w:ilvl="5" w:tplc="D5327802" w:tentative="1">
      <w:start w:val="1"/>
      <w:numFmt w:val="bullet"/>
      <w:lvlText w:val="§"/>
      <w:lvlJc w:val="left"/>
      <w:pPr>
        <w:tabs>
          <w:tab w:val="num" w:pos="4320"/>
        </w:tabs>
        <w:ind w:left="4320" w:hanging="360"/>
      </w:pPr>
      <w:rPr>
        <w:rFonts w:ascii="Wingdings" w:hAnsi="Wingdings" w:hint="default"/>
      </w:rPr>
    </w:lvl>
    <w:lvl w:ilvl="6" w:tplc="41B29D32" w:tentative="1">
      <w:start w:val="1"/>
      <w:numFmt w:val="bullet"/>
      <w:lvlText w:val="§"/>
      <w:lvlJc w:val="left"/>
      <w:pPr>
        <w:tabs>
          <w:tab w:val="num" w:pos="5040"/>
        </w:tabs>
        <w:ind w:left="5040" w:hanging="360"/>
      </w:pPr>
      <w:rPr>
        <w:rFonts w:ascii="Wingdings" w:hAnsi="Wingdings" w:hint="default"/>
      </w:rPr>
    </w:lvl>
    <w:lvl w:ilvl="7" w:tplc="1D164ED4" w:tentative="1">
      <w:start w:val="1"/>
      <w:numFmt w:val="bullet"/>
      <w:lvlText w:val="§"/>
      <w:lvlJc w:val="left"/>
      <w:pPr>
        <w:tabs>
          <w:tab w:val="num" w:pos="5760"/>
        </w:tabs>
        <w:ind w:left="5760" w:hanging="360"/>
      </w:pPr>
      <w:rPr>
        <w:rFonts w:ascii="Wingdings" w:hAnsi="Wingdings" w:hint="default"/>
      </w:rPr>
    </w:lvl>
    <w:lvl w:ilvl="8" w:tplc="8190FF2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265055B"/>
    <w:multiLevelType w:val="hybridMultilevel"/>
    <w:tmpl w:val="FFFFFFFF"/>
    <w:lvl w:ilvl="0" w:tplc="58FC4FDA">
      <w:start w:val="1"/>
      <w:numFmt w:val="bullet"/>
      <w:lvlText w:val=""/>
      <w:lvlJc w:val="left"/>
      <w:pPr>
        <w:ind w:left="720" w:hanging="360"/>
      </w:pPr>
      <w:rPr>
        <w:rFonts w:ascii="Symbol" w:hAnsi="Symbol" w:hint="default"/>
      </w:rPr>
    </w:lvl>
    <w:lvl w:ilvl="1" w:tplc="E52C4EA2">
      <w:start w:val="1"/>
      <w:numFmt w:val="bullet"/>
      <w:lvlText w:val="o"/>
      <w:lvlJc w:val="left"/>
      <w:pPr>
        <w:ind w:left="1440" w:hanging="360"/>
      </w:pPr>
      <w:rPr>
        <w:rFonts w:ascii="Courier New" w:hAnsi="Courier New" w:hint="default"/>
      </w:rPr>
    </w:lvl>
    <w:lvl w:ilvl="2" w:tplc="F9DE7364">
      <w:start w:val="1"/>
      <w:numFmt w:val="bullet"/>
      <w:lvlText w:val=""/>
      <w:lvlJc w:val="left"/>
      <w:pPr>
        <w:ind w:left="2160" w:hanging="360"/>
      </w:pPr>
      <w:rPr>
        <w:rFonts w:ascii="Wingdings" w:hAnsi="Wingdings" w:hint="default"/>
      </w:rPr>
    </w:lvl>
    <w:lvl w:ilvl="3" w:tplc="56EE60CC">
      <w:start w:val="1"/>
      <w:numFmt w:val="bullet"/>
      <w:lvlText w:val=""/>
      <w:lvlJc w:val="left"/>
      <w:pPr>
        <w:ind w:left="2880" w:hanging="360"/>
      </w:pPr>
      <w:rPr>
        <w:rFonts w:ascii="Symbol" w:hAnsi="Symbol" w:hint="default"/>
      </w:rPr>
    </w:lvl>
    <w:lvl w:ilvl="4" w:tplc="EE165270">
      <w:start w:val="1"/>
      <w:numFmt w:val="bullet"/>
      <w:lvlText w:val="o"/>
      <w:lvlJc w:val="left"/>
      <w:pPr>
        <w:ind w:left="3600" w:hanging="360"/>
      </w:pPr>
      <w:rPr>
        <w:rFonts w:ascii="Courier New" w:hAnsi="Courier New" w:hint="default"/>
      </w:rPr>
    </w:lvl>
    <w:lvl w:ilvl="5" w:tplc="F152665A">
      <w:start w:val="1"/>
      <w:numFmt w:val="bullet"/>
      <w:lvlText w:val=""/>
      <w:lvlJc w:val="left"/>
      <w:pPr>
        <w:ind w:left="4320" w:hanging="360"/>
      </w:pPr>
      <w:rPr>
        <w:rFonts w:ascii="Wingdings" w:hAnsi="Wingdings" w:hint="default"/>
      </w:rPr>
    </w:lvl>
    <w:lvl w:ilvl="6" w:tplc="17FEE6C2">
      <w:start w:val="1"/>
      <w:numFmt w:val="bullet"/>
      <w:lvlText w:val=""/>
      <w:lvlJc w:val="left"/>
      <w:pPr>
        <w:ind w:left="5040" w:hanging="360"/>
      </w:pPr>
      <w:rPr>
        <w:rFonts w:ascii="Symbol" w:hAnsi="Symbol" w:hint="default"/>
      </w:rPr>
    </w:lvl>
    <w:lvl w:ilvl="7" w:tplc="5A64411E">
      <w:start w:val="1"/>
      <w:numFmt w:val="bullet"/>
      <w:lvlText w:val="o"/>
      <w:lvlJc w:val="left"/>
      <w:pPr>
        <w:ind w:left="5760" w:hanging="360"/>
      </w:pPr>
      <w:rPr>
        <w:rFonts w:ascii="Courier New" w:hAnsi="Courier New" w:hint="default"/>
      </w:rPr>
    </w:lvl>
    <w:lvl w:ilvl="8" w:tplc="8E3ABA82">
      <w:start w:val="1"/>
      <w:numFmt w:val="bullet"/>
      <w:lvlText w:val=""/>
      <w:lvlJc w:val="left"/>
      <w:pPr>
        <w:ind w:left="6480" w:hanging="360"/>
      </w:pPr>
      <w:rPr>
        <w:rFonts w:ascii="Wingdings" w:hAnsi="Wingdings" w:hint="default"/>
      </w:rPr>
    </w:lvl>
  </w:abstractNum>
  <w:abstractNum w:abstractNumId="52" w15:restartNumberingAfterBreak="0">
    <w:nsid w:val="63980266"/>
    <w:multiLevelType w:val="multilevel"/>
    <w:tmpl w:val="44C0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930062"/>
    <w:multiLevelType w:val="multilevel"/>
    <w:tmpl w:val="A0602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630F8F"/>
    <w:multiLevelType w:val="hybridMultilevel"/>
    <w:tmpl w:val="06DEB3E2"/>
    <w:lvl w:ilvl="0" w:tplc="7E6A2876">
      <w:start w:val="5"/>
      <w:numFmt w:val="decimal"/>
      <w:lvlText w:val="%1."/>
      <w:lvlJc w:val="left"/>
      <w:pPr>
        <w:tabs>
          <w:tab w:val="num" w:pos="720"/>
        </w:tabs>
        <w:ind w:left="720" w:hanging="360"/>
      </w:pPr>
    </w:lvl>
    <w:lvl w:ilvl="1" w:tplc="A956E1C4" w:tentative="1">
      <w:start w:val="1"/>
      <w:numFmt w:val="decimal"/>
      <w:lvlText w:val="%2."/>
      <w:lvlJc w:val="left"/>
      <w:pPr>
        <w:tabs>
          <w:tab w:val="num" w:pos="1440"/>
        </w:tabs>
        <w:ind w:left="1440" w:hanging="360"/>
      </w:pPr>
    </w:lvl>
    <w:lvl w:ilvl="2" w:tplc="CDD87C38" w:tentative="1">
      <w:start w:val="1"/>
      <w:numFmt w:val="decimal"/>
      <w:lvlText w:val="%3."/>
      <w:lvlJc w:val="left"/>
      <w:pPr>
        <w:tabs>
          <w:tab w:val="num" w:pos="2160"/>
        </w:tabs>
        <w:ind w:left="2160" w:hanging="360"/>
      </w:pPr>
    </w:lvl>
    <w:lvl w:ilvl="3" w:tplc="DCEA9BE2" w:tentative="1">
      <w:start w:val="1"/>
      <w:numFmt w:val="decimal"/>
      <w:lvlText w:val="%4."/>
      <w:lvlJc w:val="left"/>
      <w:pPr>
        <w:tabs>
          <w:tab w:val="num" w:pos="2880"/>
        </w:tabs>
        <w:ind w:left="2880" w:hanging="360"/>
      </w:pPr>
    </w:lvl>
    <w:lvl w:ilvl="4" w:tplc="D59EC826" w:tentative="1">
      <w:start w:val="1"/>
      <w:numFmt w:val="decimal"/>
      <w:lvlText w:val="%5."/>
      <w:lvlJc w:val="left"/>
      <w:pPr>
        <w:tabs>
          <w:tab w:val="num" w:pos="3600"/>
        </w:tabs>
        <w:ind w:left="3600" w:hanging="360"/>
      </w:pPr>
    </w:lvl>
    <w:lvl w:ilvl="5" w:tplc="D8C6C1B6" w:tentative="1">
      <w:start w:val="1"/>
      <w:numFmt w:val="decimal"/>
      <w:lvlText w:val="%6."/>
      <w:lvlJc w:val="left"/>
      <w:pPr>
        <w:tabs>
          <w:tab w:val="num" w:pos="4320"/>
        </w:tabs>
        <w:ind w:left="4320" w:hanging="360"/>
      </w:pPr>
    </w:lvl>
    <w:lvl w:ilvl="6" w:tplc="F3221E1A" w:tentative="1">
      <w:start w:val="1"/>
      <w:numFmt w:val="decimal"/>
      <w:lvlText w:val="%7."/>
      <w:lvlJc w:val="left"/>
      <w:pPr>
        <w:tabs>
          <w:tab w:val="num" w:pos="5040"/>
        </w:tabs>
        <w:ind w:left="5040" w:hanging="360"/>
      </w:pPr>
    </w:lvl>
    <w:lvl w:ilvl="7" w:tplc="52C4AE10" w:tentative="1">
      <w:start w:val="1"/>
      <w:numFmt w:val="decimal"/>
      <w:lvlText w:val="%8."/>
      <w:lvlJc w:val="left"/>
      <w:pPr>
        <w:tabs>
          <w:tab w:val="num" w:pos="5760"/>
        </w:tabs>
        <w:ind w:left="5760" w:hanging="360"/>
      </w:pPr>
    </w:lvl>
    <w:lvl w:ilvl="8" w:tplc="29AAA86C" w:tentative="1">
      <w:start w:val="1"/>
      <w:numFmt w:val="decimal"/>
      <w:lvlText w:val="%9."/>
      <w:lvlJc w:val="left"/>
      <w:pPr>
        <w:tabs>
          <w:tab w:val="num" w:pos="6480"/>
        </w:tabs>
        <w:ind w:left="6480" w:hanging="360"/>
      </w:pPr>
    </w:lvl>
  </w:abstractNum>
  <w:abstractNum w:abstractNumId="55" w15:restartNumberingAfterBreak="0">
    <w:nsid w:val="67ABC1BF"/>
    <w:multiLevelType w:val="hybridMultilevel"/>
    <w:tmpl w:val="D0829EA8"/>
    <w:lvl w:ilvl="0" w:tplc="3FD0676A">
      <w:start w:val="1"/>
      <w:numFmt w:val="bullet"/>
      <w:lvlText w:val=""/>
      <w:lvlJc w:val="left"/>
      <w:pPr>
        <w:ind w:left="720" w:hanging="360"/>
      </w:pPr>
      <w:rPr>
        <w:rFonts w:ascii="Symbol" w:hAnsi="Symbol" w:hint="default"/>
      </w:rPr>
    </w:lvl>
    <w:lvl w:ilvl="1" w:tplc="D8DAC9EA">
      <w:start w:val="1"/>
      <w:numFmt w:val="bullet"/>
      <w:lvlText w:val="o"/>
      <w:lvlJc w:val="left"/>
      <w:pPr>
        <w:ind w:left="1440" w:hanging="360"/>
      </w:pPr>
      <w:rPr>
        <w:rFonts w:ascii="Courier New" w:hAnsi="Courier New" w:hint="default"/>
      </w:rPr>
    </w:lvl>
    <w:lvl w:ilvl="2" w:tplc="B52CCAB4">
      <w:start w:val="1"/>
      <w:numFmt w:val="bullet"/>
      <w:lvlText w:val=""/>
      <w:lvlJc w:val="left"/>
      <w:pPr>
        <w:ind w:left="2160" w:hanging="360"/>
      </w:pPr>
      <w:rPr>
        <w:rFonts w:ascii="Wingdings" w:hAnsi="Wingdings" w:hint="default"/>
      </w:rPr>
    </w:lvl>
    <w:lvl w:ilvl="3" w:tplc="F808D63A">
      <w:start w:val="1"/>
      <w:numFmt w:val="bullet"/>
      <w:lvlText w:val=""/>
      <w:lvlJc w:val="left"/>
      <w:pPr>
        <w:ind w:left="2880" w:hanging="360"/>
      </w:pPr>
      <w:rPr>
        <w:rFonts w:ascii="Symbol" w:hAnsi="Symbol" w:hint="default"/>
      </w:rPr>
    </w:lvl>
    <w:lvl w:ilvl="4" w:tplc="F2704FCC">
      <w:start w:val="1"/>
      <w:numFmt w:val="bullet"/>
      <w:lvlText w:val="o"/>
      <w:lvlJc w:val="left"/>
      <w:pPr>
        <w:ind w:left="3600" w:hanging="360"/>
      </w:pPr>
      <w:rPr>
        <w:rFonts w:ascii="Courier New" w:hAnsi="Courier New" w:hint="default"/>
      </w:rPr>
    </w:lvl>
    <w:lvl w:ilvl="5" w:tplc="C442989E">
      <w:start w:val="1"/>
      <w:numFmt w:val="bullet"/>
      <w:lvlText w:val=""/>
      <w:lvlJc w:val="left"/>
      <w:pPr>
        <w:ind w:left="4320" w:hanging="360"/>
      </w:pPr>
      <w:rPr>
        <w:rFonts w:ascii="Wingdings" w:hAnsi="Wingdings" w:hint="default"/>
      </w:rPr>
    </w:lvl>
    <w:lvl w:ilvl="6" w:tplc="4BD0FB28">
      <w:start w:val="1"/>
      <w:numFmt w:val="bullet"/>
      <w:lvlText w:val=""/>
      <w:lvlJc w:val="left"/>
      <w:pPr>
        <w:ind w:left="5040" w:hanging="360"/>
      </w:pPr>
      <w:rPr>
        <w:rFonts w:ascii="Symbol" w:hAnsi="Symbol" w:hint="default"/>
      </w:rPr>
    </w:lvl>
    <w:lvl w:ilvl="7" w:tplc="D8663CC4">
      <w:start w:val="1"/>
      <w:numFmt w:val="bullet"/>
      <w:lvlText w:val="o"/>
      <w:lvlJc w:val="left"/>
      <w:pPr>
        <w:ind w:left="5760" w:hanging="360"/>
      </w:pPr>
      <w:rPr>
        <w:rFonts w:ascii="Courier New" w:hAnsi="Courier New" w:hint="default"/>
      </w:rPr>
    </w:lvl>
    <w:lvl w:ilvl="8" w:tplc="8D2074F4">
      <w:start w:val="1"/>
      <w:numFmt w:val="bullet"/>
      <w:lvlText w:val=""/>
      <w:lvlJc w:val="left"/>
      <w:pPr>
        <w:ind w:left="6480" w:hanging="360"/>
      </w:pPr>
      <w:rPr>
        <w:rFonts w:ascii="Wingdings" w:hAnsi="Wingdings" w:hint="default"/>
      </w:rPr>
    </w:lvl>
  </w:abstractNum>
  <w:abstractNum w:abstractNumId="56" w15:restartNumberingAfterBreak="0">
    <w:nsid w:val="6815A327"/>
    <w:multiLevelType w:val="hybridMultilevel"/>
    <w:tmpl w:val="D97AD57A"/>
    <w:lvl w:ilvl="0" w:tplc="40E02648">
      <w:start w:val="1"/>
      <w:numFmt w:val="decimal"/>
      <w:lvlText w:val="%1."/>
      <w:lvlJc w:val="left"/>
      <w:pPr>
        <w:ind w:left="720" w:hanging="360"/>
      </w:pPr>
    </w:lvl>
    <w:lvl w:ilvl="1" w:tplc="FC9C89FE">
      <w:start w:val="1"/>
      <w:numFmt w:val="lowerLetter"/>
      <w:lvlText w:val="%2."/>
      <w:lvlJc w:val="left"/>
      <w:pPr>
        <w:ind w:left="1440" w:hanging="360"/>
      </w:pPr>
    </w:lvl>
    <w:lvl w:ilvl="2" w:tplc="7B6C7D36">
      <w:start w:val="1"/>
      <w:numFmt w:val="lowerRoman"/>
      <w:lvlText w:val="%3."/>
      <w:lvlJc w:val="right"/>
      <w:pPr>
        <w:ind w:left="2160" w:hanging="180"/>
      </w:pPr>
    </w:lvl>
    <w:lvl w:ilvl="3" w:tplc="18D28E44">
      <w:start w:val="1"/>
      <w:numFmt w:val="decimal"/>
      <w:lvlText w:val="%4."/>
      <w:lvlJc w:val="left"/>
      <w:pPr>
        <w:ind w:left="2880" w:hanging="360"/>
      </w:pPr>
    </w:lvl>
    <w:lvl w:ilvl="4" w:tplc="67A24FDE">
      <w:start w:val="1"/>
      <w:numFmt w:val="lowerLetter"/>
      <w:lvlText w:val="%5."/>
      <w:lvlJc w:val="left"/>
      <w:pPr>
        <w:ind w:left="3600" w:hanging="360"/>
      </w:pPr>
    </w:lvl>
    <w:lvl w:ilvl="5" w:tplc="6874BC92">
      <w:start w:val="1"/>
      <w:numFmt w:val="lowerRoman"/>
      <w:lvlText w:val="%6."/>
      <w:lvlJc w:val="right"/>
      <w:pPr>
        <w:ind w:left="4320" w:hanging="180"/>
      </w:pPr>
    </w:lvl>
    <w:lvl w:ilvl="6" w:tplc="A8B83946">
      <w:start w:val="1"/>
      <w:numFmt w:val="decimal"/>
      <w:lvlText w:val="%7."/>
      <w:lvlJc w:val="left"/>
      <w:pPr>
        <w:ind w:left="5040" w:hanging="360"/>
      </w:pPr>
    </w:lvl>
    <w:lvl w:ilvl="7" w:tplc="A606C380">
      <w:start w:val="1"/>
      <w:numFmt w:val="lowerLetter"/>
      <w:lvlText w:val="%8."/>
      <w:lvlJc w:val="left"/>
      <w:pPr>
        <w:ind w:left="5760" w:hanging="360"/>
      </w:pPr>
    </w:lvl>
    <w:lvl w:ilvl="8" w:tplc="9F12029E">
      <w:start w:val="1"/>
      <w:numFmt w:val="lowerRoman"/>
      <w:lvlText w:val="%9."/>
      <w:lvlJc w:val="right"/>
      <w:pPr>
        <w:ind w:left="6480" w:hanging="180"/>
      </w:pPr>
    </w:lvl>
  </w:abstractNum>
  <w:abstractNum w:abstractNumId="57" w15:restartNumberingAfterBreak="0">
    <w:nsid w:val="6FA139C8"/>
    <w:multiLevelType w:val="multilevel"/>
    <w:tmpl w:val="FA681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698FE2"/>
    <w:multiLevelType w:val="hybridMultilevel"/>
    <w:tmpl w:val="FFFFFFFF"/>
    <w:lvl w:ilvl="0" w:tplc="6EE0E4AC">
      <w:start w:val="1"/>
      <w:numFmt w:val="bullet"/>
      <w:lvlText w:val=""/>
      <w:lvlJc w:val="left"/>
      <w:pPr>
        <w:ind w:left="720" w:hanging="360"/>
      </w:pPr>
      <w:rPr>
        <w:rFonts w:ascii="Symbol" w:hAnsi="Symbol" w:hint="default"/>
      </w:rPr>
    </w:lvl>
    <w:lvl w:ilvl="1" w:tplc="1FEAC464">
      <w:start w:val="1"/>
      <w:numFmt w:val="bullet"/>
      <w:lvlText w:val="o"/>
      <w:lvlJc w:val="left"/>
      <w:pPr>
        <w:ind w:left="1440" w:hanging="360"/>
      </w:pPr>
      <w:rPr>
        <w:rFonts w:ascii="Courier New" w:hAnsi="Courier New" w:hint="default"/>
      </w:rPr>
    </w:lvl>
    <w:lvl w:ilvl="2" w:tplc="D362EB94">
      <w:start w:val="1"/>
      <w:numFmt w:val="bullet"/>
      <w:lvlText w:val=""/>
      <w:lvlJc w:val="left"/>
      <w:pPr>
        <w:ind w:left="2160" w:hanging="360"/>
      </w:pPr>
      <w:rPr>
        <w:rFonts w:ascii="Wingdings" w:hAnsi="Wingdings" w:hint="default"/>
      </w:rPr>
    </w:lvl>
    <w:lvl w:ilvl="3" w:tplc="2C308A64">
      <w:start w:val="1"/>
      <w:numFmt w:val="bullet"/>
      <w:lvlText w:val=""/>
      <w:lvlJc w:val="left"/>
      <w:pPr>
        <w:ind w:left="2880" w:hanging="360"/>
      </w:pPr>
      <w:rPr>
        <w:rFonts w:ascii="Symbol" w:hAnsi="Symbol" w:hint="default"/>
      </w:rPr>
    </w:lvl>
    <w:lvl w:ilvl="4" w:tplc="9EEAFE9E">
      <w:start w:val="1"/>
      <w:numFmt w:val="bullet"/>
      <w:lvlText w:val="o"/>
      <w:lvlJc w:val="left"/>
      <w:pPr>
        <w:ind w:left="3600" w:hanging="360"/>
      </w:pPr>
      <w:rPr>
        <w:rFonts w:ascii="Courier New" w:hAnsi="Courier New" w:hint="default"/>
      </w:rPr>
    </w:lvl>
    <w:lvl w:ilvl="5" w:tplc="8A8822AE">
      <w:start w:val="1"/>
      <w:numFmt w:val="bullet"/>
      <w:lvlText w:val=""/>
      <w:lvlJc w:val="left"/>
      <w:pPr>
        <w:ind w:left="4320" w:hanging="360"/>
      </w:pPr>
      <w:rPr>
        <w:rFonts w:ascii="Wingdings" w:hAnsi="Wingdings" w:hint="default"/>
      </w:rPr>
    </w:lvl>
    <w:lvl w:ilvl="6" w:tplc="B7442054">
      <w:start w:val="1"/>
      <w:numFmt w:val="bullet"/>
      <w:lvlText w:val=""/>
      <w:lvlJc w:val="left"/>
      <w:pPr>
        <w:ind w:left="5040" w:hanging="360"/>
      </w:pPr>
      <w:rPr>
        <w:rFonts w:ascii="Symbol" w:hAnsi="Symbol" w:hint="default"/>
      </w:rPr>
    </w:lvl>
    <w:lvl w:ilvl="7" w:tplc="9DA8C1FC">
      <w:start w:val="1"/>
      <w:numFmt w:val="bullet"/>
      <w:lvlText w:val="o"/>
      <w:lvlJc w:val="left"/>
      <w:pPr>
        <w:ind w:left="5760" w:hanging="360"/>
      </w:pPr>
      <w:rPr>
        <w:rFonts w:ascii="Courier New" w:hAnsi="Courier New" w:hint="default"/>
      </w:rPr>
    </w:lvl>
    <w:lvl w:ilvl="8" w:tplc="62220B26">
      <w:start w:val="1"/>
      <w:numFmt w:val="bullet"/>
      <w:lvlText w:val=""/>
      <w:lvlJc w:val="left"/>
      <w:pPr>
        <w:ind w:left="6480" w:hanging="360"/>
      </w:pPr>
      <w:rPr>
        <w:rFonts w:ascii="Wingdings" w:hAnsi="Wingdings" w:hint="default"/>
      </w:rPr>
    </w:lvl>
  </w:abstractNum>
  <w:abstractNum w:abstractNumId="59" w15:restartNumberingAfterBreak="0">
    <w:nsid w:val="74744701"/>
    <w:multiLevelType w:val="hybridMultilevel"/>
    <w:tmpl w:val="823EF2C2"/>
    <w:lvl w:ilvl="0" w:tplc="B8761902">
      <w:start w:val="1"/>
      <w:numFmt w:val="bullet"/>
      <w:lvlText w:val="§"/>
      <w:lvlJc w:val="left"/>
      <w:pPr>
        <w:tabs>
          <w:tab w:val="num" w:pos="720"/>
        </w:tabs>
        <w:ind w:left="720" w:hanging="360"/>
      </w:pPr>
      <w:rPr>
        <w:rFonts w:ascii="Wingdings" w:hAnsi="Wingdings" w:hint="default"/>
      </w:rPr>
    </w:lvl>
    <w:lvl w:ilvl="1" w:tplc="A42CA5EC" w:tentative="1">
      <w:start w:val="1"/>
      <w:numFmt w:val="bullet"/>
      <w:lvlText w:val="§"/>
      <w:lvlJc w:val="left"/>
      <w:pPr>
        <w:tabs>
          <w:tab w:val="num" w:pos="1440"/>
        </w:tabs>
        <w:ind w:left="1440" w:hanging="360"/>
      </w:pPr>
      <w:rPr>
        <w:rFonts w:ascii="Wingdings" w:hAnsi="Wingdings" w:hint="default"/>
      </w:rPr>
    </w:lvl>
    <w:lvl w:ilvl="2" w:tplc="DC3A25FE" w:tentative="1">
      <w:start w:val="1"/>
      <w:numFmt w:val="bullet"/>
      <w:lvlText w:val="§"/>
      <w:lvlJc w:val="left"/>
      <w:pPr>
        <w:tabs>
          <w:tab w:val="num" w:pos="2160"/>
        </w:tabs>
        <w:ind w:left="2160" w:hanging="360"/>
      </w:pPr>
      <w:rPr>
        <w:rFonts w:ascii="Wingdings" w:hAnsi="Wingdings" w:hint="default"/>
      </w:rPr>
    </w:lvl>
    <w:lvl w:ilvl="3" w:tplc="E88E2414" w:tentative="1">
      <w:start w:val="1"/>
      <w:numFmt w:val="bullet"/>
      <w:lvlText w:val="§"/>
      <w:lvlJc w:val="left"/>
      <w:pPr>
        <w:tabs>
          <w:tab w:val="num" w:pos="2880"/>
        </w:tabs>
        <w:ind w:left="2880" w:hanging="360"/>
      </w:pPr>
      <w:rPr>
        <w:rFonts w:ascii="Wingdings" w:hAnsi="Wingdings" w:hint="default"/>
      </w:rPr>
    </w:lvl>
    <w:lvl w:ilvl="4" w:tplc="8A7E770C" w:tentative="1">
      <w:start w:val="1"/>
      <w:numFmt w:val="bullet"/>
      <w:lvlText w:val="§"/>
      <w:lvlJc w:val="left"/>
      <w:pPr>
        <w:tabs>
          <w:tab w:val="num" w:pos="3600"/>
        </w:tabs>
        <w:ind w:left="3600" w:hanging="360"/>
      </w:pPr>
      <w:rPr>
        <w:rFonts w:ascii="Wingdings" w:hAnsi="Wingdings" w:hint="default"/>
      </w:rPr>
    </w:lvl>
    <w:lvl w:ilvl="5" w:tplc="6AB4F894" w:tentative="1">
      <w:start w:val="1"/>
      <w:numFmt w:val="bullet"/>
      <w:lvlText w:val="§"/>
      <w:lvlJc w:val="left"/>
      <w:pPr>
        <w:tabs>
          <w:tab w:val="num" w:pos="4320"/>
        </w:tabs>
        <w:ind w:left="4320" w:hanging="360"/>
      </w:pPr>
      <w:rPr>
        <w:rFonts w:ascii="Wingdings" w:hAnsi="Wingdings" w:hint="default"/>
      </w:rPr>
    </w:lvl>
    <w:lvl w:ilvl="6" w:tplc="0406AAA2" w:tentative="1">
      <w:start w:val="1"/>
      <w:numFmt w:val="bullet"/>
      <w:lvlText w:val="§"/>
      <w:lvlJc w:val="left"/>
      <w:pPr>
        <w:tabs>
          <w:tab w:val="num" w:pos="5040"/>
        </w:tabs>
        <w:ind w:left="5040" w:hanging="360"/>
      </w:pPr>
      <w:rPr>
        <w:rFonts w:ascii="Wingdings" w:hAnsi="Wingdings" w:hint="default"/>
      </w:rPr>
    </w:lvl>
    <w:lvl w:ilvl="7" w:tplc="952C46A0" w:tentative="1">
      <w:start w:val="1"/>
      <w:numFmt w:val="bullet"/>
      <w:lvlText w:val="§"/>
      <w:lvlJc w:val="left"/>
      <w:pPr>
        <w:tabs>
          <w:tab w:val="num" w:pos="5760"/>
        </w:tabs>
        <w:ind w:left="5760" w:hanging="360"/>
      </w:pPr>
      <w:rPr>
        <w:rFonts w:ascii="Wingdings" w:hAnsi="Wingdings" w:hint="default"/>
      </w:rPr>
    </w:lvl>
    <w:lvl w:ilvl="8" w:tplc="C66E176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D31169A"/>
    <w:multiLevelType w:val="multilevel"/>
    <w:tmpl w:val="AD38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D5E59E8"/>
    <w:multiLevelType w:val="hybridMultilevel"/>
    <w:tmpl w:val="A4FE2D00"/>
    <w:lvl w:ilvl="0" w:tplc="C722DBD2">
      <w:start w:val="5"/>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F4F4CC5"/>
    <w:multiLevelType w:val="hybridMultilevel"/>
    <w:tmpl w:val="B832F1BA"/>
    <w:lvl w:ilvl="0" w:tplc="05304D4A">
      <w:start w:val="1"/>
      <w:numFmt w:val="decimal"/>
      <w:lvlText w:val="%1."/>
      <w:lvlJc w:val="left"/>
      <w:pPr>
        <w:tabs>
          <w:tab w:val="num" w:pos="720"/>
        </w:tabs>
        <w:ind w:left="720" w:hanging="360"/>
      </w:pPr>
    </w:lvl>
    <w:lvl w:ilvl="1" w:tplc="86D63BB0" w:tentative="1">
      <w:start w:val="1"/>
      <w:numFmt w:val="decimal"/>
      <w:lvlText w:val="%2."/>
      <w:lvlJc w:val="left"/>
      <w:pPr>
        <w:tabs>
          <w:tab w:val="num" w:pos="1440"/>
        </w:tabs>
        <w:ind w:left="1440" w:hanging="360"/>
      </w:pPr>
    </w:lvl>
    <w:lvl w:ilvl="2" w:tplc="19B69AC8" w:tentative="1">
      <w:start w:val="1"/>
      <w:numFmt w:val="decimal"/>
      <w:lvlText w:val="%3."/>
      <w:lvlJc w:val="left"/>
      <w:pPr>
        <w:tabs>
          <w:tab w:val="num" w:pos="2160"/>
        </w:tabs>
        <w:ind w:left="2160" w:hanging="360"/>
      </w:pPr>
    </w:lvl>
    <w:lvl w:ilvl="3" w:tplc="66E24BCA" w:tentative="1">
      <w:start w:val="1"/>
      <w:numFmt w:val="decimal"/>
      <w:lvlText w:val="%4."/>
      <w:lvlJc w:val="left"/>
      <w:pPr>
        <w:tabs>
          <w:tab w:val="num" w:pos="2880"/>
        </w:tabs>
        <w:ind w:left="2880" w:hanging="360"/>
      </w:pPr>
    </w:lvl>
    <w:lvl w:ilvl="4" w:tplc="D8A841A0" w:tentative="1">
      <w:start w:val="1"/>
      <w:numFmt w:val="decimal"/>
      <w:lvlText w:val="%5."/>
      <w:lvlJc w:val="left"/>
      <w:pPr>
        <w:tabs>
          <w:tab w:val="num" w:pos="3600"/>
        </w:tabs>
        <w:ind w:left="3600" w:hanging="360"/>
      </w:pPr>
    </w:lvl>
    <w:lvl w:ilvl="5" w:tplc="F49A3C42" w:tentative="1">
      <w:start w:val="1"/>
      <w:numFmt w:val="decimal"/>
      <w:lvlText w:val="%6."/>
      <w:lvlJc w:val="left"/>
      <w:pPr>
        <w:tabs>
          <w:tab w:val="num" w:pos="4320"/>
        </w:tabs>
        <w:ind w:left="4320" w:hanging="360"/>
      </w:pPr>
    </w:lvl>
    <w:lvl w:ilvl="6" w:tplc="131C9EBA" w:tentative="1">
      <w:start w:val="1"/>
      <w:numFmt w:val="decimal"/>
      <w:lvlText w:val="%7."/>
      <w:lvlJc w:val="left"/>
      <w:pPr>
        <w:tabs>
          <w:tab w:val="num" w:pos="5040"/>
        </w:tabs>
        <w:ind w:left="5040" w:hanging="360"/>
      </w:pPr>
    </w:lvl>
    <w:lvl w:ilvl="7" w:tplc="B07C157A" w:tentative="1">
      <w:start w:val="1"/>
      <w:numFmt w:val="decimal"/>
      <w:lvlText w:val="%8."/>
      <w:lvlJc w:val="left"/>
      <w:pPr>
        <w:tabs>
          <w:tab w:val="num" w:pos="5760"/>
        </w:tabs>
        <w:ind w:left="5760" w:hanging="360"/>
      </w:pPr>
    </w:lvl>
    <w:lvl w:ilvl="8" w:tplc="274A9310" w:tentative="1">
      <w:start w:val="1"/>
      <w:numFmt w:val="decimal"/>
      <w:lvlText w:val="%9."/>
      <w:lvlJc w:val="left"/>
      <w:pPr>
        <w:tabs>
          <w:tab w:val="num" w:pos="6480"/>
        </w:tabs>
        <w:ind w:left="6480" w:hanging="360"/>
      </w:pPr>
    </w:lvl>
  </w:abstractNum>
  <w:num w:numId="1" w16cid:durableId="57750879">
    <w:abstractNumId w:val="39"/>
  </w:num>
  <w:num w:numId="2" w16cid:durableId="1853449211">
    <w:abstractNumId w:val="19"/>
  </w:num>
  <w:num w:numId="3" w16cid:durableId="605387490">
    <w:abstractNumId w:val="35"/>
  </w:num>
  <w:num w:numId="4" w16cid:durableId="2067676017">
    <w:abstractNumId w:val="59"/>
  </w:num>
  <w:num w:numId="5" w16cid:durableId="1337419613">
    <w:abstractNumId w:val="36"/>
  </w:num>
  <w:num w:numId="6" w16cid:durableId="432552059">
    <w:abstractNumId w:val="16"/>
  </w:num>
  <w:num w:numId="7" w16cid:durableId="550927601">
    <w:abstractNumId w:val="58"/>
  </w:num>
  <w:num w:numId="8" w16cid:durableId="2081832546">
    <w:abstractNumId w:val="61"/>
  </w:num>
  <w:num w:numId="9" w16cid:durableId="1730762381">
    <w:abstractNumId w:val="28"/>
  </w:num>
  <w:num w:numId="10" w16cid:durableId="1726755563">
    <w:abstractNumId w:val="38"/>
  </w:num>
  <w:num w:numId="11" w16cid:durableId="774599254">
    <w:abstractNumId w:val="33"/>
  </w:num>
  <w:num w:numId="12" w16cid:durableId="357237622">
    <w:abstractNumId w:val="14"/>
  </w:num>
  <w:num w:numId="13" w16cid:durableId="706179985">
    <w:abstractNumId w:val="20"/>
  </w:num>
  <w:num w:numId="14" w16cid:durableId="961300923">
    <w:abstractNumId w:val="27"/>
  </w:num>
  <w:num w:numId="15" w16cid:durableId="1473598827">
    <w:abstractNumId w:val="45"/>
  </w:num>
  <w:num w:numId="16" w16cid:durableId="276260018">
    <w:abstractNumId w:val="26"/>
  </w:num>
  <w:num w:numId="17" w16cid:durableId="202250780">
    <w:abstractNumId w:val="37"/>
  </w:num>
  <w:num w:numId="18" w16cid:durableId="284430812">
    <w:abstractNumId w:val="53"/>
  </w:num>
  <w:num w:numId="19" w16cid:durableId="1358627287">
    <w:abstractNumId w:val="44"/>
  </w:num>
  <w:num w:numId="20" w16cid:durableId="899748692">
    <w:abstractNumId w:val="43"/>
  </w:num>
  <w:num w:numId="21" w16cid:durableId="730156360">
    <w:abstractNumId w:val="24"/>
  </w:num>
  <w:num w:numId="22" w16cid:durableId="1130054012">
    <w:abstractNumId w:val="4"/>
  </w:num>
  <w:num w:numId="23" w16cid:durableId="249198551">
    <w:abstractNumId w:val="57"/>
  </w:num>
  <w:num w:numId="24" w16cid:durableId="1101952458">
    <w:abstractNumId w:val="12"/>
  </w:num>
  <w:num w:numId="25" w16cid:durableId="1672024996">
    <w:abstractNumId w:val="2"/>
  </w:num>
  <w:num w:numId="26" w16cid:durableId="1299997726">
    <w:abstractNumId w:val="22"/>
  </w:num>
  <w:num w:numId="27" w16cid:durableId="1602104216">
    <w:abstractNumId w:val="15"/>
  </w:num>
  <w:num w:numId="28" w16cid:durableId="593904171">
    <w:abstractNumId w:val="23"/>
  </w:num>
  <w:num w:numId="29" w16cid:durableId="5518840">
    <w:abstractNumId w:val="25"/>
  </w:num>
  <w:num w:numId="30" w16cid:durableId="1256981125">
    <w:abstractNumId w:val="13"/>
  </w:num>
  <w:num w:numId="31" w16cid:durableId="550072679">
    <w:abstractNumId w:val="47"/>
  </w:num>
  <w:num w:numId="32" w16cid:durableId="394085155">
    <w:abstractNumId w:val="40"/>
  </w:num>
  <w:num w:numId="33" w16cid:durableId="939800592">
    <w:abstractNumId w:val="52"/>
  </w:num>
  <w:num w:numId="34" w16cid:durableId="197357889">
    <w:abstractNumId w:val="7"/>
  </w:num>
  <w:num w:numId="35" w16cid:durableId="1511526277">
    <w:abstractNumId w:val="11"/>
  </w:num>
  <w:num w:numId="36" w16cid:durableId="429399188">
    <w:abstractNumId w:val="1"/>
  </w:num>
  <w:num w:numId="37" w16cid:durableId="1024206939">
    <w:abstractNumId w:val="0"/>
  </w:num>
  <w:num w:numId="38" w16cid:durableId="1589122086">
    <w:abstractNumId w:val="49"/>
  </w:num>
  <w:num w:numId="39" w16cid:durableId="1231311126">
    <w:abstractNumId w:val="21"/>
  </w:num>
  <w:num w:numId="40" w16cid:durableId="163202910">
    <w:abstractNumId w:val="60"/>
  </w:num>
  <w:num w:numId="41" w16cid:durableId="620645462">
    <w:abstractNumId w:val="62"/>
  </w:num>
  <w:num w:numId="42" w16cid:durableId="1576932386">
    <w:abstractNumId w:val="42"/>
  </w:num>
  <w:num w:numId="43" w16cid:durableId="1873567636">
    <w:abstractNumId w:val="3"/>
  </w:num>
  <w:num w:numId="44" w16cid:durableId="2026402129">
    <w:abstractNumId w:val="6"/>
  </w:num>
  <w:num w:numId="45" w16cid:durableId="1401556719">
    <w:abstractNumId w:val="50"/>
  </w:num>
  <w:num w:numId="46" w16cid:durableId="344092336">
    <w:abstractNumId w:val="29"/>
  </w:num>
  <w:num w:numId="47" w16cid:durableId="212356262">
    <w:abstractNumId w:val="9"/>
  </w:num>
  <w:num w:numId="48" w16cid:durableId="547376197">
    <w:abstractNumId w:val="46"/>
  </w:num>
  <w:num w:numId="49" w16cid:durableId="1894805618">
    <w:abstractNumId w:val="48"/>
  </w:num>
  <w:num w:numId="50" w16cid:durableId="882905312">
    <w:abstractNumId w:val="41"/>
  </w:num>
  <w:num w:numId="51" w16cid:durableId="390007901">
    <w:abstractNumId w:val="32"/>
  </w:num>
  <w:num w:numId="52" w16cid:durableId="1504733977">
    <w:abstractNumId w:val="5"/>
  </w:num>
  <w:num w:numId="53" w16cid:durableId="1688629742">
    <w:abstractNumId w:val="10"/>
  </w:num>
  <w:num w:numId="54" w16cid:durableId="1490438798">
    <w:abstractNumId w:val="55"/>
  </w:num>
  <w:num w:numId="55" w16cid:durableId="1594388511">
    <w:abstractNumId w:val="17"/>
  </w:num>
  <w:num w:numId="56" w16cid:durableId="429472967">
    <w:abstractNumId w:val="56"/>
  </w:num>
  <w:num w:numId="57" w16cid:durableId="902375965">
    <w:abstractNumId w:val="31"/>
  </w:num>
  <w:num w:numId="58" w16cid:durableId="1528836005">
    <w:abstractNumId w:val="18"/>
  </w:num>
  <w:num w:numId="59" w16cid:durableId="1749425761">
    <w:abstractNumId w:val="54"/>
  </w:num>
  <w:num w:numId="60" w16cid:durableId="837112456">
    <w:abstractNumId w:val="51"/>
  </w:num>
  <w:num w:numId="61" w16cid:durableId="618417645">
    <w:abstractNumId w:val="8"/>
  </w:num>
  <w:num w:numId="62" w16cid:durableId="1072585988">
    <w:abstractNumId w:val="34"/>
  </w:num>
  <w:num w:numId="63" w16cid:durableId="1462575603">
    <w:abstractNumId w:val="30"/>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entry Lin">
    <w15:presenceInfo w15:providerId="AD" w15:userId="S::gentry@adobe.com::2d072826-bdd5-4245-bdac-294c2653eb8e"/>
  </w15:person>
  <w15:person w15:author="Daniel Vivas">
    <w15:presenceInfo w15:providerId="AD" w15:userId="S::vivas@adobe.com::d176ff51-84bd-4095-93f4-ea1a4642d83c"/>
  </w15:person>
  <w15:person w15:author="Iulian Velea">
    <w15:presenceInfo w15:providerId="AD" w15:userId="S::ivelea@adobe.com::6df2d45e-f789-403c-9d16-06b9a59e5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6A1"/>
    <w:rsid w:val="0000017A"/>
    <w:rsid w:val="00001C48"/>
    <w:rsid w:val="00001C56"/>
    <w:rsid w:val="00005230"/>
    <w:rsid w:val="00006070"/>
    <w:rsid w:val="00013491"/>
    <w:rsid w:val="0001496A"/>
    <w:rsid w:val="00015005"/>
    <w:rsid w:val="00015E5D"/>
    <w:rsid w:val="00020342"/>
    <w:rsid w:val="000207FD"/>
    <w:rsid w:val="00021277"/>
    <w:rsid w:val="0002211C"/>
    <w:rsid w:val="000242C9"/>
    <w:rsid w:val="00025578"/>
    <w:rsid w:val="000321D4"/>
    <w:rsid w:val="00033015"/>
    <w:rsid w:val="00034B02"/>
    <w:rsid w:val="00036BF4"/>
    <w:rsid w:val="00041D21"/>
    <w:rsid w:val="00043025"/>
    <w:rsid w:val="00044DE6"/>
    <w:rsid w:val="00045DAB"/>
    <w:rsid w:val="000469FE"/>
    <w:rsid w:val="00047647"/>
    <w:rsid w:val="00047A44"/>
    <w:rsid w:val="00053E45"/>
    <w:rsid w:val="000557B5"/>
    <w:rsid w:val="00060291"/>
    <w:rsid w:val="0006104E"/>
    <w:rsid w:val="00061166"/>
    <w:rsid w:val="00062887"/>
    <w:rsid w:val="00071D31"/>
    <w:rsid w:val="000733DD"/>
    <w:rsid w:val="00073A76"/>
    <w:rsid w:val="00075C2E"/>
    <w:rsid w:val="0007677D"/>
    <w:rsid w:val="0007787F"/>
    <w:rsid w:val="00077AFD"/>
    <w:rsid w:val="00077F2F"/>
    <w:rsid w:val="00080DEE"/>
    <w:rsid w:val="00083123"/>
    <w:rsid w:val="00086AB0"/>
    <w:rsid w:val="00087460"/>
    <w:rsid w:val="000916D0"/>
    <w:rsid w:val="0009199A"/>
    <w:rsid w:val="00091F9A"/>
    <w:rsid w:val="00092EF5"/>
    <w:rsid w:val="00092F3A"/>
    <w:rsid w:val="000A0BD0"/>
    <w:rsid w:val="000A0CC5"/>
    <w:rsid w:val="000A0ED7"/>
    <w:rsid w:val="000A3B15"/>
    <w:rsid w:val="000A6601"/>
    <w:rsid w:val="000B3553"/>
    <w:rsid w:val="000C13DD"/>
    <w:rsid w:val="000C2809"/>
    <w:rsid w:val="000C287C"/>
    <w:rsid w:val="000D08B9"/>
    <w:rsid w:val="000D16A2"/>
    <w:rsid w:val="000D3BC6"/>
    <w:rsid w:val="000E3FD7"/>
    <w:rsid w:val="000E5E2B"/>
    <w:rsid w:val="000E7320"/>
    <w:rsid w:val="000E7DE7"/>
    <w:rsid w:val="000F05F6"/>
    <w:rsid w:val="000F179F"/>
    <w:rsid w:val="000F5CE9"/>
    <w:rsid w:val="000F5D0B"/>
    <w:rsid w:val="000F6112"/>
    <w:rsid w:val="0010175C"/>
    <w:rsid w:val="001070EE"/>
    <w:rsid w:val="00110576"/>
    <w:rsid w:val="00112C23"/>
    <w:rsid w:val="001131F0"/>
    <w:rsid w:val="00116B3B"/>
    <w:rsid w:val="001204D0"/>
    <w:rsid w:val="00120BD1"/>
    <w:rsid w:val="00122A7A"/>
    <w:rsid w:val="00123953"/>
    <w:rsid w:val="00123C2B"/>
    <w:rsid w:val="00123EB8"/>
    <w:rsid w:val="00126176"/>
    <w:rsid w:val="001306A6"/>
    <w:rsid w:val="0013154F"/>
    <w:rsid w:val="0013393D"/>
    <w:rsid w:val="001368C1"/>
    <w:rsid w:val="001402AE"/>
    <w:rsid w:val="00142C7D"/>
    <w:rsid w:val="00143BAD"/>
    <w:rsid w:val="0014461F"/>
    <w:rsid w:val="00154573"/>
    <w:rsid w:val="001558E1"/>
    <w:rsid w:val="0015687C"/>
    <w:rsid w:val="00156A62"/>
    <w:rsid w:val="00160CE4"/>
    <w:rsid w:val="0016214D"/>
    <w:rsid w:val="00162D00"/>
    <w:rsid w:val="001638AE"/>
    <w:rsid w:val="00165974"/>
    <w:rsid w:val="00165A84"/>
    <w:rsid w:val="00171A34"/>
    <w:rsid w:val="0017366B"/>
    <w:rsid w:val="00174FF7"/>
    <w:rsid w:val="00176811"/>
    <w:rsid w:val="00180602"/>
    <w:rsid w:val="00180D35"/>
    <w:rsid w:val="00184DFA"/>
    <w:rsid w:val="00185DAB"/>
    <w:rsid w:val="00190963"/>
    <w:rsid w:val="00195883"/>
    <w:rsid w:val="00196DD5"/>
    <w:rsid w:val="00196E1B"/>
    <w:rsid w:val="001A39ED"/>
    <w:rsid w:val="001A5319"/>
    <w:rsid w:val="001A5E65"/>
    <w:rsid w:val="001A6EA7"/>
    <w:rsid w:val="001B0EAC"/>
    <w:rsid w:val="001B1178"/>
    <w:rsid w:val="001B28D4"/>
    <w:rsid w:val="001B3EAF"/>
    <w:rsid w:val="001B52B8"/>
    <w:rsid w:val="001B6DA9"/>
    <w:rsid w:val="001C0C0A"/>
    <w:rsid w:val="001C34F1"/>
    <w:rsid w:val="001C4F73"/>
    <w:rsid w:val="001C61A6"/>
    <w:rsid w:val="001CAAC7"/>
    <w:rsid w:val="001D0DAF"/>
    <w:rsid w:val="001D538A"/>
    <w:rsid w:val="001D75C5"/>
    <w:rsid w:val="001E0C06"/>
    <w:rsid w:val="001E3AD1"/>
    <w:rsid w:val="001E3E70"/>
    <w:rsid w:val="001E47CD"/>
    <w:rsid w:val="001F073C"/>
    <w:rsid w:val="001F184F"/>
    <w:rsid w:val="001F3259"/>
    <w:rsid w:val="001F4127"/>
    <w:rsid w:val="001F5F8A"/>
    <w:rsid w:val="001F7015"/>
    <w:rsid w:val="0020088E"/>
    <w:rsid w:val="00201C01"/>
    <w:rsid w:val="002060E3"/>
    <w:rsid w:val="0020740F"/>
    <w:rsid w:val="00216014"/>
    <w:rsid w:val="002160D0"/>
    <w:rsid w:val="0021639C"/>
    <w:rsid w:val="0022121E"/>
    <w:rsid w:val="00223C26"/>
    <w:rsid w:val="00223E2E"/>
    <w:rsid w:val="002249C6"/>
    <w:rsid w:val="002255C4"/>
    <w:rsid w:val="0023289E"/>
    <w:rsid w:val="00232E74"/>
    <w:rsid w:val="00237502"/>
    <w:rsid w:val="0023F31C"/>
    <w:rsid w:val="0024064A"/>
    <w:rsid w:val="002458C2"/>
    <w:rsid w:val="00245910"/>
    <w:rsid w:val="002509C7"/>
    <w:rsid w:val="0025115C"/>
    <w:rsid w:val="00251D92"/>
    <w:rsid w:val="002533A2"/>
    <w:rsid w:val="0025358D"/>
    <w:rsid w:val="00256031"/>
    <w:rsid w:val="00260981"/>
    <w:rsid w:val="002642A8"/>
    <w:rsid w:val="00265C6E"/>
    <w:rsid w:val="00267160"/>
    <w:rsid w:val="00267D4B"/>
    <w:rsid w:val="00270852"/>
    <w:rsid w:val="00272279"/>
    <w:rsid w:val="00272437"/>
    <w:rsid w:val="002743A1"/>
    <w:rsid w:val="00276B9C"/>
    <w:rsid w:val="00280D50"/>
    <w:rsid w:val="00282DFF"/>
    <w:rsid w:val="002842A2"/>
    <w:rsid w:val="00290900"/>
    <w:rsid w:val="0029242B"/>
    <w:rsid w:val="002930FE"/>
    <w:rsid w:val="00295882"/>
    <w:rsid w:val="00295E1E"/>
    <w:rsid w:val="00296A5A"/>
    <w:rsid w:val="002A16D6"/>
    <w:rsid w:val="002A4744"/>
    <w:rsid w:val="002A704E"/>
    <w:rsid w:val="002A7330"/>
    <w:rsid w:val="002B3402"/>
    <w:rsid w:val="002B4FFC"/>
    <w:rsid w:val="002B77E5"/>
    <w:rsid w:val="002C0045"/>
    <w:rsid w:val="002C00BD"/>
    <w:rsid w:val="002C065D"/>
    <w:rsid w:val="002C186B"/>
    <w:rsid w:val="002C3823"/>
    <w:rsid w:val="002C6745"/>
    <w:rsid w:val="002C7CB1"/>
    <w:rsid w:val="002D27C7"/>
    <w:rsid w:val="002D2C21"/>
    <w:rsid w:val="002D4F03"/>
    <w:rsid w:val="002D503D"/>
    <w:rsid w:val="002E21FA"/>
    <w:rsid w:val="002E2CC5"/>
    <w:rsid w:val="002E5574"/>
    <w:rsid w:val="002E606B"/>
    <w:rsid w:val="002F20A3"/>
    <w:rsid w:val="002F3621"/>
    <w:rsid w:val="002F5CAA"/>
    <w:rsid w:val="002F6E2A"/>
    <w:rsid w:val="002F74E6"/>
    <w:rsid w:val="00304CCE"/>
    <w:rsid w:val="00312240"/>
    <w:rsid w:val="00312D57"/>
    <w:rsid w:val="00312DB9"/>
    <w:rsid w:val="00313809"/>
    <w:rsid w:val="0031592A"/>
    <w:rsid w:val="00316BEC"/>
    <w:rsid w:val="00320E53"/>
    <w:rsid w:val="00321994"/>
    <w:rsid w:val="00321C42"/>
    <w:rsid w:val="00324EE5"/>
    <w:rsid w:val="003303E0"/>
    <w:rsid w:val="00330B50"/>
    <w:rsid w:val="0033346B"/>
    <w:rsid w:val="00333775"/>
    <w:rsid w:val="0033520F"/>
    <w:rsid w:val="003368C8"/>
    <w:rsid w:val="0034248A"/>
    <w:rsid w:val="00343718"/>
    <w:rsid w:val="00344E24"/>
    <w:rsid w:val="003539E2"/>
    <w:rsid w:val="00353AFA"/>
    <w:rsid w:val="003546BE"/>
    <w:rsid w:val="00355AD5"/>
    <w:rsid w:val="00356886"/>
    <w:rsid w:val="003578C4"/>
    <w:rsid w:val="00360023"/>
    <w:rsid w:val="0036161A"/>
    <w:rsid w:val="00367AB0"/>
    <w:rsid w:val="0037016C"/>
    <w:rsid w:val="00373F8B"/>
    <w:rsid w:val="00375224"/>
    <w:rsid w:val="00376322"/>
    <w:rsid w:val="00376FF3"/>
    <w:rsid w:val="0037774D"/>
    <w:rsid w:val="00381D1C"/>
    <w:rsid w:val="00386ABF"/>
    <w:rsid w:val="0039653B"/>
    <w:rsid w:val="003A0813"/>
    <w:rsid w:val="003A5DB8"/>
    <w:rsid w:val="003A63FA"/>
    <w:rsid w:val="003A70DA"/>
    <w:rsid w:val="003B0C1C"/>
    <w:rsid w:val="003B2BA6"/>
    <w:rsid w:val="003B2DC3"/>
    <w:rsid w:val="003B750A"/>
    <w:rsid w:val="003C0C37"/>
    <w:rsid w:val="003C2540"/>
    <w:rsid w:val="003C3EFB"/>
    <w:rsid w:val="003C4550"/>
    <w:rsid w:val="003C513C"/>
    <w:rsid w:val="003C6C5F"/>
    <w:rsid w:val="003D168F"/>
    <w:rsid w:val="003D40DE"/>
    <w:rsid w:val="003D4FD6"/>
    <w:rsid w:val="003D5586"/>
    <w:rsid w:val="003D56A4"/>
    <w:rsid w:val="003D5C15"/>
    <w:rsid w:val="003D65AB"/>
    <w:rsid w:val="003D7048"/>
    <w:rsid w:val="003E1D03"/>
    <w:rsid w:val="003E4821"/>
    <w:rsid w:val="003E58F0"/>
    <w:rsid w:val="003E66FB"/>
    <w:rsid w:val="003E6B90"/>
    <w:rsid w:val="003E768D"/>
    <w:rsid w:val="003F0E63"/>
    <w:rsid w:val="003F6192"/>
    <w:rsid w:val="003F7AC7"/>
    <w:rsid w:val="00400E1D"/>
    <w:rsid w:val="004018DE"/>
    <w:rsid w:val="00403271"/>
    <w:rsid w:val="004104FA"/>
    <w:rsid w:val="004107D5"/>
    <w:rsid w:val="00414D38"/>
    <w:rsid w:val="004154C7"/>
    <w:rsid w:val="00420350"/>
    <w:rsid w:val="004253B9"/>
    <w:rsid w:val="0042646A"/>
    <w:rsid w:val="00426F4E"/>
    <w:rsid w:val="004275ED"/>
    <w:rsid w:val="004307CC"/>
    <w:rsid w:val="00436988"/>
    <w:rsid w:val="00447E93"/>
    <w:rsid w:val="00450928"/>
    <w:rsid w:val="004518E0"/>
    <w:rsid w:val="00453D70"/>
    <w:rsid w:val="00460184"/>
    <w:rsid w:val="00460B59"/>
    <w:rsid w:val="00464688"/>
    <w:rsid w:val="0047270C"/>
    <w:rsid w:val="00475062"/>
    <w:rsid w:val="0047711A"/>
    <w:rsid w:val="004779F8"/>
    <w:rsid w:val="00482F46"/>
    <w:rsid w:val="004831E3"/>
    <w:rsid w:val="004864CC"/>
    <w:rsid w:val="00491E27"/>
    <w:rsid w:val="00492253"/>
    <w:rsid w:val="004962CC"/>
    <w:rsid w:val="004970E3"/>
    <w:rsid w:val="00497D7C"/>
    <w:rsid w:val="004A2D44"/>
    <w:rsid w:val="004A3F1A"/>
    <w:rsid w:val="004B469D"/>
    <w:rsid w:val="004B4B75"/>
    <w:rsid w:val="004B53B0"/>
    <w:rsid w:val="004B635B"/>
    <w:rsid w:val="004B6F79"/>
    <w:rsid w:val="004C1EA8"/>
    <w:rsid w:val="004C52A2"/>
    <w:rsid w:val="004C6792"/>
    <w:rsid w:val="004C72AD"/>
    <w:rsid w:val="004D408F"/>
    <w:rsid w:val="004D77DD"/>
    <w:rsid w:val="004E01DA"/>
    <w:rsid w:val="004E02A8"/>
    <w:rsid w:val="004E0A7C"/>
    <w:rsid w:val="004E557B"/>
    <w:rsid w:val="004F243E"/>
    <w:rsid w:val="004F662C"/>
    <w:rsid w:val="004F7D4F"/>
    <w:rsid w:val="00504979"/>
    <w:rsid w:val="00504C84"/>
    <w:rsid w:val="0051235F"/>
    <w:rsid w:val="00514233"/>
    <w:rsid w:val="00514CAA"/>
    <w:rsid w:val="00515D12"/>
    <w:rsid w:val="00516534"/>
    <w:rsid w:val="0051776E"/>
    <w:rsid w:val="00517E45"/>
    <w:rsid w:val="00520309"/>
    <w:rsid w:val="005206E7"/>
    <w:rsid w:val="0052158D"/>
    <w:rsid w:val="00521A43"/>
    <w:rsid w:val="00521DC4"/>
    <w:rsid w:val="00522023"/>
    <w:rsid w:val="005238BF"/>
    <w:rsid w:val="00524836"/>
    <w:rsid w:val="00526CBE"/>
    <w:rsid w:val="00526E3C"/>
    <w:rsid w:val="005274FF"/>
    <w:rsid w:val="00527723"/>
    <w:rsid w:val="005315A0"/>
    <w:rsid w:val="0053167C"/>
    <w:rsid w:val="00532296"/>
    <w:rsid w:val="005324F1"/>
    <w:rsid w:val="0053474B"/>
    <w:rsid w:val="00535C07"/>
    <w:rsid w:val="00540358"/>
    <w:rsid w:val="00540388"/>
    <w:rsid w:val="00542264"/>
    <w:rsid w:val="00542D95"/>
    <w:rsid w:val="0054421A"/>
    <w:rsid w:val="005462C2"/>
    <w:rsid w:val="005468BC"/>
    <w:rsid w:val="005475CE"/>
    <w:rsid w:val="0055107C"/>
    <w:rsid w:val="0055167D"/>
    <w:rsid w:val="005548F4"/>
    <w:rsid w:val="00554F68"/>
    <w:rsid w:val="005561A3"/>
    <w:rsid w:val="0056022E"/>
    <w:rsid w:val="005604E3"/>
    <w:rsid w:val="00561DC7"/>
    <w:rsid w:val="00562080"/>
    <w:rsid w:val="00566103"/>
    <w:rsid w:val="005661B6"/>
    <w:rsid w:val="0057376A"/>
    <w:rsid w:val="00574C3D"/>
    <w:rsid w:val="005751CA"/>
    <w:rsid w:val="005753FB"/>
    <w:rsid w:val="0058091E"/>
    <w:rsid w:val="00580940"/>
    <w:rsid w:val="005820DB"/>
    <w:rsid w:val="005863B7"/>
    <w:rsid w:val="00587C82"/>
    <w:rsid w:val="005906E2"/>
    <w:rsid w:val="005918D7"/>
    <w:rsid w:val="00597626"/>
    <w:rsid w:val="00597D27"/>
    <w:rsid w:val="005A1FD6"/>
    <w:rsid w:val="005A339B"/>
    <w:rsid w:val="005A339E"/>
    <w:rsid w:val="005A41CC"/>
    <w:rsid w:val="005A478B"/>
    <w:rsid w:val="005B05A1"/>
    <w:rsid w:val="005B2F5F"/>
    <w:rsid w:val="005B3F0F"/>
    <w:rsid w:val="005B4C9C"/>
    <w:rsid w:val="005B55E1"/>
    <w:rsid w:val="005B5FFC"/>
    <w:rsid w:val="005C2498"/>
    <w:rsid w:val="005C27A6"/>
    <w:rsid w:val="005C4E61"/>
    <w:rsid w:val="005C4FF1"/>
    <w:rsid w:val="005C6B82"/>
    <w:rsid w:val="005D1635"/>
    <w:rsid w:val="005D3AF7"/>
    <w:rsid w:val="005D3B91"/>
    <w:rsid w:val="005D63F7"/>
    <w:rsid w:val="005D6AEC"/>
    <w:rsid w:val="005D6AFE"/>
    <w:rsid w:val="005D6F41"/>
    <w:rsid w:val="005D735B"/>
    <w:rsid w:val="005E0358"/>
    <w:rsid w:val="005E2304"/>
    <w:rsid w:val="005E25D3"/>
    <w:rsid w:val="005E4145"/>
    <w:rsid w:val="005E5F38"/>
    <w:rsid w:val="005F0DA2"/>
    <w:rsid w:val="005F0FA0"/>
    <w:rsid w:val="005F30DE"/>
    <w:rsid w:val="005F3558"/>
    <w:rsid w:val="006011A7"/>
    <w:rsid w:val="00601F8E"/>
    <w:rsid w:val="006058D6"/>
    <w:rsid w:val="00613B6F"/>
    <w:rsid w:val="00614753"/>
    <w:rsid w:val="006176C3"/>
    <w:rsid w:val="00621DCA"/>
    <w:rsid w:val="00623878"/>
    <w:rsid w:val="0062721F"/>
    <w:rsid w:val="00633E8D"/>
    <w:rsid w:val="00635C9B"/>
    <w:rsid w:val="006364F9"/>
    <w:rsid w:val="00637F2F"/>
    <w:rsid w:val="006417D2"/>
    <w:rsid w:val="006419EF"/>
    <w:rsid w:val="00643DEF"/>
    <w:rsid w:val="006448AA"/>
    <w:rsid w:val="00651B70"/>
    <w:rsid w:val="00651F25"/>
    <w:rsid w:val="00652912"/>
    <w:rsid w:val="00653065"/>
    <w:rsid w:val="0065733D"/>
    <w:rsid w:val="00673452"/>
    <w:rsid w:val="006734C9"/>
    <w:rsid w:val="00685EAA"/>
    <w:rsid w:val="00686BF6"/>
    <w:rsid w:val="00687E5F"/>
    <w:rsid w:val="00687F72"/>
    <w:rsid w:val="00687FF0"/>
    <w:rsid w:val="006900EE"/>
    <w:rsid w:val="00691213"/>
    <w:rsid w:val="006929F7"/>
    <w:rsid w:val="00694898"/>
    <w:rsid w:val="00694B20"/>
    <w:rsid w:val="00697F5F"/>
    <w:rsid w:val="006A3AED"/>
    <w:rsid w:val="006A79A7"/>
    <w:rsid w:val="006B0CCD"/>
    <w:rsid w:val="006B17F6"/>
    <w:rsid w:val="006B4680"/>
    <w:rsid w:val="006B6020"/>
    <w:rsid w:val="006C21A9"/>
    <w:rsid w:val="006C27B0"/>
    <w:rsid w:val="006C3737"/>
    <w:rsid w:val="006D15BE"/>
    <w:rsid w:val="006E25B4"/>
    <w:rsid w:val="006E2F68"/>
    <w:rsid w:val="006E335B"/>
    <w:rsid w:val="006E3E52"/>
    <w:rsid w:val="006E4CA1"/>
    <w:rsid w:val="006E4CFB"/>
    <w:rsid w:val="006E5800"/>
    <w:rsid w:val="006E72E2"/>
    <w:rsid w:val="006F285A"/>
    <w:rsid w:val="006F3B35"/>
    <w:rsid w:val="006F591A"/>
    <w:rsid w:val="006FF615"/>
    <w:rsid w:val="00700A51"/>
    <w:rsid w:val="00701B3E"/>
    <w:rsid w:val="00702277"/>
    <w:rsid w:val="00702B2B"/>
    <w:rsid w:val="00702F09"/>
    <w:rsid w:val="007067A8"/>
    <w:rsid w:val="00712430"/>
    <w:rsid w:val="00715232"/>
    <w:rsid w:val="00715410"/>
    <w:rsid w:val="00722AFD"/>
    <w:rsid w:val="0072379C"/>
    <w:rsid w:val="007264AA"/>
    <w:rsid w:val="0072706A"/>
    <w:rsid w:val="00730813"/>
    <w:rsid w:val="00733A02"/>
    <w:rsid w:val="00735704"/>
    <w:rsid w:val="00735F3F"/>
    <w:rsid w:val="007363F1"/>
    <w:rsid w:val="0073653A"/>
    <w:rsid w:val="00737FE6"/>
    <w:rsid w:val="0074106A"/>
    <w:rsid w:val="00743063"/>
    <w:rsid w:val="00744DB4"/>
    <w:rsid w:val="007455D2"/>
    <w:rsid w:val="00750E86"/>
    <w:rsid w:val="00750F0A"/>
    <w:rsid w:val="00751650"/>
    <w:rsid w:val="007516C5"/>
    <w:rsid w:val="0075371B"/>
    <w:rsid w:val="00754157"/>
    <w:rsid w:val="00754F7D"/>
    <w:rsid w:val="00762880"/>
    <w:rsid w:val="00763E6A"/>
    <w:rsid w:val="00765FFA"/>
    <w:rsid w:val="00766BC4"/>
    <w:rsid w:val="00767993"/>
    <w:rsid w:val="00767BC5"/>
    <w:rsid w:val="00767DD1"/>
    <w:rsid w:val="007728AB"/>
    <w:rsid w:val="00775C66"/>
    <w:rsid w:val="00776503"/>
    <w:rsid w:val="00781E6A"/>
    <w:rsid w:val="00782E2A"/>
    <w:rsid w:val="0078513C"/>
    <w:rsid w:val="007860E8"/>
    <w:rsid w:val="00793D82"/>
    <w:rsid w:val="00794E65"/>
    <w:rsid w:val="0079603D"/>
    <w:rsid w:val="00796A6A"/>
    <w:rsid w:val="007A0451"/>
    <w:rsid w:val="007A7957"/>
    <w:rsid w:val="007B36A7"/>
    <w:rsid w:val="007B51CF"/>
    <w:rsid w:val="007C1944"/>
    <w:rsid w:val="007C20CD"/>
    <w:rsid w:val="007C483C"/>
    <w:rsid w:val="007C5018"/>
    <w:rsid w:val="007C7277"/>
    <w:rsid w:val="007D0A83"/>
    <w:rsid w:val="007D3570"/>
    <w:rsid w:val="007D4B84"/>
    <w:rsid w:val="007D7FD0"/>
    <w:rsid w:val="007E1B67"/>
    <w:rsid w:val="007E1ED6"/>
    <w:rsid w:val="007F34D8"/>
    <w:rsid w:val="007F4982"/>
    <w:rsid w:val="007F537E"/>
    <w:rsid w:val="007F5676"/>
    <w:rsid w:val="007F588C"/>
    <w:rsid w:val="007F599E"/>
    <w:rsid w:val="007F5C9B"/>
    <w:rsid w:val="007F71E3"/>
    <w:rsid w:val="007F76A4"/>
    <w:rsid w:val="0080013F"/>
    <w:rsid w:val="008007B7"/>
    <w:rsid w:val="00804CB8"/>
    <w:rsid w:val="00805169"/>
    <w:rsid w:val="008064A5"/>
    <w:rsid w:val="0080708B"/>
    <w:rsid w:val="00810F0F"/>
    <w:rsid w:val="00813FB7"/>
    <w:rsid w:val="008148D2"/>
    <w:rsid w:val="0081649F"/>
    <w:rsid w:val="008227D8"/>
    <w:rsid w:val="00824ECC"/>
    <w:rsid w:val="00830035"/>
    <w:rsid w:val="00830BDE"/>
    <w:rsid w:val="00832614"/>
    <w:rsid w:val="0083501B"/>
    <w:rsid w:val="00836D5C"/>
    <w:rsid w:val="008402C6"/>
    <w:rsid w:val="008421EA"/>
    <w:rsid w:val="008501E5"/>
    <w:rsid w:val="00850FE2"/>
    <w:rsid w:val="00857324"/>
    <w:rsid w:val="0085756F"/>
    <w:rsid w:val="00862E65"/>
    <w:rsid w:val="00867540"/>
    <w:rsid w:val="00867D52"/>
    <w:rsid w:val="00872C32"/>
    <w:rsid w:val="00874E9C"/>
    <w:rsid w:val="00874F24"/>
    <w:rsid w:val="00876BD2"/>
    <w:rsid w:val="00877CF7"/>
    <w:rsid w:val="008805DE"/>
    <w:rsid w:val="0088111D"/>
    <w:rsid w:val="00881B4E"/>
    <w:rsid w:val="00884570"/>
    <w:rsid w:val="008846EC"/>
    <w:rsid w:val="0088490D"/>
    <w:rsid w:val="00887FD6"/>
    <w:rsid w:val="00896BF7"/>
    <w:rsid w:val="008A004E"/>
    <w:rsid w:val="008A49D2"/>
    <w:rsid w:val="008A6712"/>
    <w:rsid w:val="008B1D72"/>
    <w:rsid w:val="008B332C"/>
    <w:rsid w:val="008B3B11"/>
    <w:rsid w:val="008B516E"/>
    <w:rsid w:val="008B5505"/>
    <w:rsid w:val="008B5BEB"/>
    <w:rsid w:val="008B683F"/>
    <w:rsid w:val="008B70A8"/>
    <w:rsid w:val="008C05E9"/>
    <w:rsid w:val="008C1162"/>
    <w:rsid w:val="008C1183"/>
    <w:rsid w:val="008C1E1F"/>
    <w:rsid w:val="008C2473"/>
    <w:rsid w:val="008C4BB4"/>
    <w:rsid w:val="008C5B35"/>
    <w:rsid w:val="008C5BBD"/>
    <w:rsid w:val="008C66BE"/>
    <w:rsid w:val="008C6CAE"/>
    <w:rsid w:val="008D287B"/>
    <w:rsid w:val="008D5703"/>
    <w:rsid w:val="008D5C2C"/>
    <w:rsid w:val="008D6385"/>
    <w:rsid w:val="008E1203"/>
    <w:rsid w:val="008E254A"/>
    <w:rsid w:val="008E2CC8"/>
    <w:rsid w:val="008E487C"/>
    <w:rsid w:val="008E48E5"/>
    <w:rsid w:val="008F75E1"/>
    <w:rsid w:val="00900AA1"/>
    <w:rsid w:val="00906B17"/>
    <w:rsid w:val="00907363"/>
    <w:rsid w:val="00910211"/>
    <w:rsid w:val="00910474"/>
    <w:rsid w:val="00915041"/>
    <w:rsid w:val="009163A6"/>
    <w:rsid w:val="009236A0"/>
    <w:rsid w:val="00924F0A"/>
    <w:rsid w:val="009306A1"/>
    <w:rsid w:val="00931D23"/>
    <w:rsid w:val="009322DE"/>
    <w:rsid w:val="00932CC2"/>
    <w:rsid w:val="00934F05"/>
    <w:rsid w:val="00935503"/>
    <w:rsid w:val="00935AB1"/>
    <w:rsid w:val="00935FF8"/>
    <w:rsid w:val="0093703C"/>
    <w:rsid w:val="00944210"/>
    <w:rsid w:val="00944E69"/>
    <w:rsid w:val="00945549"/>
    <w:rsid w:val="00952E0A"/>
    <w:rsid w:val="00953040"/>
    <w:rsid w:val="00955CC0"/>
    <w:rsid w:val="0096190D"/>
    <w:rsid w:val="00961B0D"/>
    <w:rsid w:val="00963D6A"/>
    <w:rsid w:val="009652B1"/>
    <w:rsid w:val="009667CF"/>
    <w:rsid w:val="00967831"/>
    <w:rsid w:val="00972B5A"/>
    <w:rsid w:val="00975366"/>
    <w:rsid w:val="009754CF"/>
    <w:rsid w:val="00980593"/>
    <w:rsid w:val="009808B3"/>
    <w:rsid w:val="00981677"/>
    <w:rsid w:val="0098235B"/>
    <w:rsid w:val="00986141"/>
    <w:rsid w:val="00986735"/>
    <w:rsid w:val="0098700E"/>
    <w:rsid w:val="00990E6A"/>
    <w:rsid w:val="009971CD"/>
    <w:rsid w:val="009A103E"/>
    <w:rsid w:val="009A2412"/>
    <w:rsid w:val="009A5AA5"/>
    <w:rsid w:val="009A60AE"/>
    <w:rsid w:val="009B0AAC"/>
    <w:rsid w:val="009B114B"/>
    <w:rsid w:val="009B4360"/>
    <w:rsid w:val="009B44D9"/>
    <w:rsid w:val="009B554D"/>
    <w:rsid w:val="009B699D"/>
    <w:rsid w:val="009C59E9"/>
    <w:rsid w:val="009C5B18"/>
    <w:rsid w:val="009C7136"/>
    <w:rsid w:val="009D0593"/>
    <w:rsid w:val="009D0A35"/>
    <w:rsid w:val="009D1F52"/>
    <w:rsid w:val="009D392E"/>
    <w:rsid w:val="009D5D7A"/>
    <w:rsid w:val="009E302D"/>
    <w:rsid w:val="009E3071"/>
    <w:rsid w:val="009E6A90"/>
    <w:rsid w:val="009F08C7"/>
    <w:rsid w:val="009F247E"/>
    <w:rsid w:val="009F3F9C"/>
    <w:rsid w:val="00A00B9F"/>
    <w:rsid w:val="00A018D8"/>
    <w:rsid w:val="00A0327E"/>
    <w:rsid w:val="00A048B4"/>
    <w:rsid w:val="00A05ED5"/>
    <w:rsid w:val="00A108C8"/>
    <w:rsid w:val="00A13493"/>
    <w:rsid w:val="00A14B5A"/>
    <w:rsid w:val="00A150BD"/>
    <w:rsid w:val="00A15BFC"/>
    <w:rsid w:val="00A16EB5"/>
    <w:rsid w:val="00A24C5C"/>
    <w:rsid w:val="00A25B01"/>
    <w:rsid w:val="00A276D7"/>
    <w:rsid w:val="00A30EA6"/>
    <w:rsid w:val="00A31544"/>
    <w:rsid w:val="00A3159E"/>
    <w:rsid w:val="00A31ACD"/>
    <w:rsid w:val="00A320D8"/>
    <w:rsid w:val="00A3384A"/>
    <w:rsid w:val="00A34196"/>
    <w:rsid w:val="00A341CF"/>
    <w:rsid w:val="00A34E06"/>
    <w:rsid w:val="00A35089"/>
    <w:rsid w:val="00A35409"/>
    <w:rsid w:val="00A36392"/>
    <w:rsid w:val="00A367BF"/>
    <w:rsid w:val="00A40793"/>
    <w:rsid w:val="00A40AD9"/>
    <w:rsid w:val="00A40FF4"/>
    <w:rsid w:val="00A423B5"/>
    <w:rsid w:val="00A427BD"/>
    <w:rsid w:val="00A42C01"/>
    <w:rsid w:val="00A43A5F"/>
    <w:rsid w:val="00A442B6"/>
    <w:rsid w:val="00A44E0B"/>
    <w:rsid w:val="00A4712E"/>
    <w:rsid w:val="00A475F3"/>
    <w:rsid w:val="00A5065F"/>
    <w:rsid w:val="00A50F1D"/>
    <w:rsid w:val="00A51200"/>
    <w:rsid w:val="00A5204A"/>
    <w:rsid w:val="00A531D5"/>
    <w:rsid w:val="00A533D7"/>
    <w:rsid w:val="00A55433"/>
    <w:rsid w:val="00A5569F"/>
    <w:rsid w:val="00A55954"/>
    <w:rsid w:val="00A55C45"/>
    <w:rsid w:val="00A5732D"/>
    <w:rsid w:val="00A57949"/>
    <w:rsid w:val="00A57F65"/>
    <w:rsid w:val="00A7192B"/>
    <w:rsid w:val="00A721CD"/>
    <w:rsid w:val="00A725E1"/>
    <w:rsid w:val="00A73961"/>
    <w:rsid w:val="00A76635"/>
    <w:rsid w:val="00A8003B"/>
    <w:rsid w:val="00A82A0E"/>
    <w:rsid w:val="00A82B94"/>
    <w:rsid w:val="00A866F0"/>
    <w:rsid w:val="00A86960"/>
    <w:rsid w:val="00A90313"/>
    <w:rsid w:val="00A916A6"/>
    <w:rsid w:val="00A922B4"/>
    <w:rsid w:val="00A94AB0"/>
    <w:rsid w:val="00A950F5"/>
    <w:rsid w:val="00AA0C86"/>
    <w:rsid w:val="00AA145E"/>
    <w:rsid w:val="00AA167D"/>
    <w:rsid w:val="00AA19CB"/>
    <w:rsid w:val="00AA3077"/>
    <w:rsid w:val="00AA35EF"/>
    <w:rsid w:val="00AB21E7"/>
    <w:rsid w:val="00AB3530"/>
    <w:rsid w:val="00AB4048"/>
    <w:rsid w:val="00AB4386"/>
    <w:rsid w:val="00AB65C4"/>
    <w:rsid w:val="00AB6B23"/>
    <w:rsid w:val="00AB6B69"/>
    <w:rsid w:val="00AC4913"/>
    <w:rsid w:val="00AC55EC"/>
    <w:rsid w:val="00AC5B82"/>
    <w:rsid w:val="00AC77DA"/>
    <w:rsid w:val="00AD23E8"/>
    <w:rsid w:val="00AD2D42"/>
    <w:rsid w:val="00AD3FF9"/>
    <w:rsid w:val="00AD60B2"/>
    <w:rsid w:val="00AE0FB6"/>
    <w:rsid w:val="00AE17AD"/>
    <w:rsid w:val="00AE2DA7"/>
    <w:rsid w:val="00AE2EA0"/>
    <w:rsid w:val="00AE6294"/>
    <w:rsid w:val="00AE724A"/>
    <w:rsid w:val="00AE72B8"/>
    <w:rsid w:val="00AF0240"/>
    <w:rsid w:val="00AF7CF7"/>
    <w:rsid w:val="00B024A9"/>
    <w:rsid w:val="00B04432"/>
    <w:rsid w:val="00B04F05"/>
    <w:rsid w:val="00B07B7A"/>
    <w:rsid w:val="00B10A59"/>
    <w:rsid w:val="00B119D9"/>
    <w:rsid w:val="00B11B64"/>
    <w:rsid w:val="00B12A44"/>
    <w:rsid w:val="00B14417"/>
    <w:rsid w:val="00B1662B"/>
    <w:rsid w:val="00B1709F"/>
    <w:rsid w:val="00B202B4"/>
    <w:rsid w:val="00B21663"/>
    <w:rsid w:val="00B219CD"/>
    <w:rsid w:val="00B23B29"/>
    <w:rsid w:val="00B25675"/>
    <w:rsid w:val="00B27976"/>
    <w:rsid w:val="00B33FBF"/>
    <w:rsid w:val="00B3587A"/>
    <w:rsid w:val="00B40E6A"/>
    <w:rsid w:val="00B40FE6"/>
    <w:rsid w:val="00B414DE"/>
    <w:rsid w:val="00B435F6"/>
    <w:rsid w:val="00B46E3F"/>
    <w:rsid w:val="00B47074"/>
    <w:rsid w:val="00B476E8"/>
    <w:rsid w:val="00B50B68"/>
    <w:rsid w:val="00B50DB0"/>
    <w:rsid w:val="00B602F7"/>
    <w:rsid w:val="00B60FEB"/>
    <w:rsid w:val="00B72BFF"/>
    <w:rsid w:val="00B77205"/>
    <w:rsid w:val="00B77991"/>
    <w:rsid w:val="00B77F63"/>
    <w:rsid w:val="00B803D3"/>
    <w:rsid w:val="00B80939"/>
    <w:rsid w:val="00B816CA"/>
    <w:rsid w:val="00B81CC0"/>
    <w:rsid w:val="00B85DF3"/>
    <w:rsid w:val="00B8799C"/>
    <w:rsid w:val="00B87AF1"/>
    <w:rsid w:val="00B907CB"/>
    <w:rsid w:val="00B90CBA"/>
    <w:rsid w:val="00B911CD"/>
    <w:rsid w:val="00B93DC5"/>
    <w:rsid w:val="00B965D9"/>
    <w:rsid w:val="00BA09BF"/>
    <w:rsid w:val="00BA1EC0"/>
    <w:rsid w:val="00BA2AF7"/>
    <w:rsid w:val="00BA2F37"/>
    <w:rsid w:val="00BA3444"/>
    <w:rsid w:val="00BA4A5E"/>
    <w:rsid w:val="00BA5528"/>
    <w:rsid w:val="00BB0831"/>
    <w:rsid w:val="00BB396C"/>
    <w:rsid w:val="00BB3C41"/>
    <w:rsid w:val="00BB550B"/>
    <w:rsid w:val="00BB70B1"/>
    <w:rsid w:val="00BB7F4E"/>
    <w:rsid w:val="00BC1317"/>
    <w:rsid w:val="00BC2C53"/>
    <w:rsid w:val="00BC6725"/>
    <w:rsid w:val="00BC6A6D"/>
    <w:rsid w:val="00BC75AC"/>
    <w:rsid w:val="00BD11BC"/>
    <w:rsid w:val="00BD3376"/>
    <w:rsid w:val="00BD49EB"/>
    <w:rsid w:val="00BD5055"/>
    <w:rsid w:val="00BD5CD8"/>
    <w:rsid w:val="00BE0453"/>
    <w:rsid w:val="00BE73D1"/>
    <w:rsid w:val="00BF03BE"/>
    <w:rsid w:val="00BF197C"/>
    <w:rsid w:val="00BF46F3"/>
    <w:rsid w:val="00C02B8C"/>
    <w:rsid w:val="00C0477B"/>
    <w:rsid w:val="00C128F5"/>
    <w:rsid w:val="00C1373E"/>
    <w:rsid w:val="00C1593E"/>
    <w:rsid w:val="00C16553"/>
    <w:rsid w:val="00C16CC8"/>
    <w:rsid w:val="00C2034D"/>
    <w:rsid w:val="00C20447"/>
    <w:rsid w:val="00C20865"/>
    <w:rsid w:val="00C23BA6"/>
    <w:rsid w:val="00C24CE0"/>
    <w:rsid w:val="00C253C3"/>
    <w:rsid w:val="00C27DEF"/>
    <w:rsid w:val="00C3033D"/>
    <w:rsid w:val="00C3041E"/>
    <w:rsid w:val="00C3771F"/>
    <w:rsid w:val="00C4005F"/>
    <w:rsid w:val="00C42066"/>
    <w:rsid w:val="00C425CA"/>
    <w:rsid w:val="00C4299D"/>
    <w:rsid w:val="00C42A64"/>
    <w:rsid w:val="00C46167"/>
    <w:rsid w:val="00C51869"/>
    <w:rsid w:val="00C5305F"/>
    <w:rsid w:val="00C559D5"/>
    <w:rsid w:val="00C57F6A"/>
    <w:rsid w:val="00C61984"/>
    <w:rsid w:val="00C650A7"/>
    <w:rsid w:val="00C67EFC"/>
    <w:rsid w:val="00C70DB7"/>
    <w:rsid w:val="00C74405"/>
    <w:rsid w:val="00C747DF"/>
    <w:rsid w:val="00C75604"/>
    <w:rsid w:val="00C76D27"/>
    <w:rsid w:val="00C84CF6"/>
    <w:rsid w:val="00C87636"/>
    <w:rsid w:val="00C876E5"/>
    <w:rsid w:val="00C92529"/>
    <w:rsid w:val="00C932BD"/>
    <w:rsid w:val="00C946AE"/>
    <w:rsid w:val="00CB1F55"/>
    <w:rsid w:val="00CB2CC3"/>
    <w:rsid w:val="00CC2941"/>
    <w:rsid w:val="00CC3422"/>
    <w:rsid w:val="00CC3959"/>
    <w:rsid w:val="00CC4039"/>
    <w:rsid w:val="00CC5436"/>
    <w:rsid w:val="00CC7983"/>
    <w:rsid w:val="00CD0012"/>
    <w:rsid w:val="00CD4172"/>
    <w:rsid w:val="00CD46E9"/>
    <w:rsid w:val="00CD4D46"/>
    <w:rsid w:val="00CD4E68"/>
    <w:rsid w:val="00CD55B0"/>
    <w:rsid w:val="00CD6CE8"/>
    <w:rsid w:val="00CE635C"/>
    <w:rsid w:val="00CE694A"/>
    <w:rsid w:val="00CE694B"/>
    <w:rsid w:val="00CF07E1"/>
    <w:rsid w:val="00CF1A18"/>
    <w:rsid w:val="00CF24E1"/>
    <w:rsid w:val="00CF3BD1"/>
    <w:rsid w:val="00CF402B"/>
    <w:rsid w:val="00CF58A9"/>
    <w:rsid w:val="00CF686D"/>
    <w:rsid w:val="00D00E5B"/>
    <w:rsid w:val="00D03042"/>
    <w:rsid w:val="00D04D90"/>
    <w:rsid w:val="00D0709D"/>
    <w:rsid w:val="00D10C54"/>
    <w:rsid w:val="00D10D5F"/>
    <w:rsid w:val="00D10E7E"/>
    <w:rsid w:val="00D124D8"/>
    <w:rsid w:val="00D17DE8"/>
    <w:rsid w:val="00D23951"/>
    <w:rsid w:val="00D27404"/>
    <w:rsid w:val="00D304DF"/>
    <w:rsid w:val="00D31B54"/>
    <w:rsid w:val="00D31BE6"/>
    <w:rsid w:val="00D32F09"/>
    <w:rsid w:val="00D330BE"/>
    <w:rsid w:val="00D43F8E"/>
    <w:rsid w:val="00D45625"/>
    <w:rsid w:val="00D465F1"/>
    <w:rsid w:val="00D4789F"/>
    <w:rsid w:val="00D51D93"/>
    <w:rsid w:val="00D53935"/>
    <w:rsid w:val="00D542D0"/>
    <w:rsid w:val="00D61770"/>
    <w:rsid w:val="00D62B1B"/>
    <w:rsid w:val="00D6432A"/>
    <w:rsid w:val="00D647DF"/>
    <w:rsid w:val="00D6703C"/>
    <w:rsid w:val="00D67D9A"/>
    <w:rsid w:val="00D804C9"/>
    <w:rsid w:val="00D81490"/>
    <w:rsid w:val="00D81DD5"/>
    <w:rsid w:val="00D82B11"/>
    <w:rsid w:val="00D83337"/>
    <w:rsid w:val="00D8382A"/>
    <w:rsid w:val="00D84053"/>
    <w:rsid w:val="00D843FE"/>
    <w:rsid w:val="00D86D64"/>
    <w:rsid w:val="00D86D7F"/>
    <w:rsid w:val="00D92EA4"/>
    <w:rsid w:val="00D934D9"/>
    <w:rsid w:val="00D9540E"/>
    <w:rsid w:val="00DB0C66"/>
    <w:rsid w:val="00DB3D6E"/>
    <w:rsid w:val="00DB4071"/>
    <w:rsid w:val="00DB4123"/>
    <w:rsid w:val="00DB5971"/>
    <w:rsid w:val="00DC1454"/>
    <w:rsid w:val="00DC2C12"/>
    <w:rsid w:val="00DC7C47"/>
    <w:rsid w:val="00DD0469"/>
    <w:rsid w:val="00DD1BDE"/>
    <w:rsid w:val="00DD48D2"/>
    <w:rsid w:val="00DD5F34"/>
    <w:rsid w:val="00DD70F2"/>
    <w:rsid w:val="00DE253F"/>
    <w:rsid w:val="00DE3156"/>
    <w:rsid w:val="00DE49D5"/>
    <w:rsid w:val="00DE612B"/>
    <w:rsid w:val="00DE62A5"/>
    <w:rsid w:val="00DE6AD4"/>
    <w:rsid w:val="00DF019C"/>
    <w:rsid w:val="00DF28AD"/>
    <w:rsid w:val="00DF550E"/>
    <w:rsid w:val="00DF75A0"/>
    <w:rsid w:val="00E0064D"/>
    <w:rsid w:val="00E01D05"/>
    <w:rsid w:val="00E04AB1"/>
    <w:rsid w:val="00E078C1"/>
    <w:rsid w:val="00E104FA"/>
    <w:rsid w:val="00E106C1"/>
    <w:rsid w:val="00E111ED"/>
    <w:rsid w:val="00E14BDB"/>
    <w:rsid w:val="00E17628"/>
    <w:rsid w:val="00E20692"/>
    <w:rsid w:val="00E21877"/>
    <w:rsid w:val="00E21C71"/>
    <w:rsid w:val="00E22D7C"/>
    <w:rsid w:val="00E2521E"/>
    <w:rsid w:val="00E273EB"/>
    <w:rsid w:val="00E27CFD"/>
    <w:rsid w:val="00E32C72"/>
    <w:rsid w:val="00E3659D"/>
    <w:rsid w:val="00E40EFA"/>
    <w:rsid w:val="00E419B5"/>
    <w:rsid w:val="00E430C5"/>
    <w:rsid w:val="00E45E9A"/>
    <w:rsid w:val="00E504B9"/>
    <w:rsid w:val="00E5176D"/>
    <w:rsid w:val="00E562D0"/>
    <w:rsid w:val="00E60FFA"/>
    <w:rsid w:val="00E6164E"/>
    <w:rsid w:val="00E61FD0"/>
    <w:rsid w:val="00E63746"/>
    <w:rsid w:val="00E64F47"/>
    <w:rsid w:val="00E65F47"/>
    <w:rsid w:val="00E67BD9"/>
    <w:rsid w:val="00E700B6"/>
    <w:rsid w:val="00E71B29"/>
    <w:rsid w:val="00E747EF"/>
    <w:rsid w:val="00E77224"/>
    <w:rsid w:val="00E803D7"/>
    <w:rsid w:val="00E814FB"/>
    <w:rsid w:val="00E85801"/>
    <w:rsid w:val="00E92492"/>
    <w:rsid w:val="00E93B93"/>
    <w:rsid w:val="00E947DB"/>
    <w:rsid w:val="00E96530"/>
    <w:rsid w:val="00EA5730"/>
    <w:rsid w:val="00EB0C1F"/>
    <w:rsid w:val="00EB0D11"/>
    <w:rsid w:val="00EB201A"/>
    <w:rsid w:val="00EB3D15"/>
    <w:rsid w:val="00EB739D"/>
    <w:rsid w:val="00EB74BB"/>
    <w:rsid w:val="00EC26CC"/>
    <w:rsid w:val="00EC4953"/>
    <w:rsid w:val="00EC59BA"/>
    <w:rsid w:val="00EC6858"/>
    <w:rsid w:val="00ED1BD7"/>
    <w:rsid w:val="00ED26B8"/>
    <w:rsid w:val="00ED2D07"/>
    <w:rsid w:val="00ED5788"/>
    <w:rsid w:val="00ED606D"/>
    <w:rsid w:val="00EE00F7"/>
    <w:rsid w:val="00EE15D9"/>
    <w:rsid w:val="00EE5069"/>
    <w:rsid w:val="00EE5B0A"/>
    <w:rsid w:val="00EF0AFA"/>
    <w:rsid w:val="00EF1138"/>
    <w:rsid w:val="00EF2B65"/>
    <w:rsid w:val="00EF5598"/>
    <w:rsid w:val="00EF5BF8"/>
    <w:rsid w:val="00F0194E"/>
    <w:rsid w:val="00F0352B"/>
    <w:rsid w:val="00F03D43"/>
    <w:rsid w:val="00F044F7"/>
    <w:rsid w:val="00F049BD"/>
    <w:rsid w:val="00F05758"/>
    <w:rsid w:val="00F05DFE"/>
    <w:rsid w:val="00F06984"/>
    <w:rsid w:val="00F12C1D"/>
    <w:rsid w:val="00F17049"/>
    <w:rsid w:val="00F20C64"/>
    <w:rsid w:val="00F213FA"/>
    <w:rsid w:val="00F22799"/>
    <w:rsid w:val="00F3388F"/>
    <w:rsid w:val="00F3628E"/>
    <w:rsid w:val="00F40B93"/>
    <w:rsid w:val="00F41668"/>
    <w:rsid w:val="00F4248B"/>
    <w:rsid w:val="00F44688"/>
    <w:rsid w:val="00F45630"/>
    <w:rsid w:val="00F46F49"/>
    <w:rsid w:val="00F47DA3"/>
    <w:rsid w:val="00F519BA"/>
    <w:rsid w:val="00F51CB4"/>
    <w:rsid w:val="00F51E66"/>
    <w:rsid w:val="00F54F3C"/>
    <w:rsid w:val="00F55795"/>
    <w:rsid w:val="00F5719C"/>
    <w:rsid w:val="00F57622"/>
    <w:rsid w:val="00F5764A"/>
    <w:rsid w:val="00F60155"/>
    <w:rsid w:val="00F60574"/>
    <w:rsid w:val="00F618E6"/>
    <w:rsid w:val="00F64094"/>
    <w:rsid w:val="00F640C1"/>
    <w:rsid w:val="00F6769D"/>
    <w:rsid w:val="00F7441B"/>
    <w:rsid w:val="00F759EE"/>
    <w:rsid w:val="00F77C1B"/>
    <w:rsid w:val="00F80210"/>
    <w:rsid w:val="00F846FD"/>
    <w:rsid w:val="00F852A9"/>
    <w:rsid w:val="00F86F0E"/>
    <w:rsid w:val="00F9163D"/>
    <w:rsid w:val="00F91C14"/>
    <w:rsid w:val="00F91CCE"/>
    <w:rsid w:val="00F941D7"/>
    <w:rsid w:val="00F9500E"/>
    <w:rsid w:val="00FA19C2"/>
    <w:rsid w:val="00FA2B71"/>
    <w:rsid w:val="00FA311B"/>
    <w:rsid w:val="00FA3DC6"/>
    <w:rsid w:val="00FA45CC"/>
    <w:rsid w:val="00FA4B55"/>
    <w:rsid w:val="00FA509A"/>
    <w:rsid w:val="00FA51FC"/>
    <w:rsid w:val="00FA5BE8"/>
    <w:rsid w:val="00FA6B56"/>
    <w:rsid w:val="00FB305A"/>
    <w:rsid w:val="00FB4B43"/>
    <w:rsid w:val="00FB5BE2"/>
    <w:rsid w:val="00FC2BC4"/>
    <w:rsid w:val="00FC629C"/>
    <w:rsid w:val="00FC7835"/>
    <w:rsid w:val="00FD0866"/>
    <w:rsid w:val="00FD1013"/>
    <w:rsid w:val="00FE2915"/>
    <w:rsid w:val="00FE379C"/>
    <w:rsid w:val="00FE5212"/>
    <w:rsid w:val="00FE677B"/>
    <w:rsid w:val="00FE6879"/>
    <w:rsid w:val="00FE6B66"/>
    <w:rsid w:val="00FF0152"/>
    <w:rsid w:val="00FF0D63"/>
    <w:rsid w:val="00FF259D"/>
    <w:rsid w:val="00FF3DA1"/>
    <w:rsid w:val="00FF408C"/>
    <w:rsid w:val="0104EAA7"/>
    <w:rsid w:val="0174F7D6"/>
    <w:rsid w:val="019C47F8"/>
    <w:rsid w:val="01A06D47"/>
    <w:rsid w:val="020EC07D"/>
    <w:rsid w:val="023C1D78"/>
    <w:rsid w:val="02581E74"/>
    <w:rsid w:val="026BF552"/>
    <w:rsid w:val="02BECF2A"/>
    <w:rsid w:val="03313411"/>
    <w:rsid w:val="034E03DC"/>
    <w:rsid w:val="03DE8471"/>
    <w:rsid w:val="04543F98"/>
    <w:rsid w:val="0479778D"/>
    <w:rsid w:val="04AB4EF9"/>
    <w:rsid w:val="05D82E15"/>
    <w:rsid w:val="05D93743"/>
    <w:rsid w:val="05FF2956"/>
    <w:rsid w:val="06994549"/>
    <w:rsid w:val="069CBCDE"/>
    <w:rsid w:val="06B71627"/>
    <w:rsid w:val="0776355A"/>
    <w:rsid w:val="077FCA0D"/>
    <w:rsid w:val="07C4734D"/>
    <w:rsid w:val="0851A44F"/>
    <w:rsid w:val="089A7E2C"/>
    <w:rsid w:val="08DECEB6"/>
    <w:rsid w:val="08F747A7"/>
    <w:rsid w:val="0907FB65"/>
    <w:rsid w:val="091C98C5"/>
    <w:rsid w:val="0954C6BF"/>
    <w:rsid w:val="0970166B"/>
    <w:rsid w:val="09833549"/>
    <w:rsid w:val="09925D48"/>
    <w:rsid w:val="09CE9137"/>
    <w:rsid w:val="09EB7AD4"/>
    <w:rsid w:val="09EBDF09"/>
    <w:rsid w:val="0A8DAFB2"/>
    <w:rsid w:val="0AA5886F"/>
    <w:rsid w:val="0AA7C586"/>
    <w:rsid w:val="0AC36AC2"/>
    <w:rsid w:val="0B0472FD"/>
    <w:rsid w:val="0B0CE516"/>
    <w:rsid w:val="0B6EF516"/>
    <w:rsid w:val="0B7AC84A"/>
    <w:rsid w:val="0BAA9F91"/>
    <w:rsid w:val="0BC5F8D3"/>
    <w:rsid w:val="0C00BCFA"/>
    <w:rsid w:val="0C312975"/>
    <w:rsid w:val="0C548440"/>
    <w:rsid w:val="0C704651"/>
    <w:rsid w:val="0C7A8997"/>
    <w:rsid w:val="0CB40062"/>
    <w:rsid w:val="0D3C3FE3"/>
    <w:rsid w:val="0D407E44"/>
    <w:rsid w:val="0D64B85C"/>
    <w:rsid w:val="0DA1A382"/>
    <w:rsid w:val="0DA53470"/>
    <w:rsid w:val="0DD7BF08"/>
    <w:rsid w:val="0DDAD95E"/>
    <w:rsid w:val="0E977AE6"/>
    <w:rsid w:val="0EBA0749"/>
    <w:rsid w:val="0ED0FE06"/>
    <w:rsid w:val="0ED6507E"/>
    <w:rsid w:val="0EF1FECE"/>
    <w:rsid w:val="0F6EF4F5"/>
    <w:rsid w:val="0F9D65CF"/>
    <w:rsid w:val="0FC0B054"/>
    <w:rsid w:val="0FE59E3D"/>
    <w:rsid w:val="1018C2AA"/>
    <w:rsid w:val="107D684C"/>
    <w:rsid w:val="10B31987"/>
    <w:rsid w:val="10D0211C"/>
    <w:rsid w:val="10D04CA3"/>
    <w:rsid w:val="10DBFA52"/>
    <w:rsid w:val="118A4E48"/>
    <w:rsid w:val="11A0E969"/>
    <w:rsid w:val="11B6FDC9"/>
    <w:rsid w:val="11E3CB80"/>
    <w:rsid w:val="1211EBD9"/>
    <w:rsid w:val="121F39D0"/>
    <w:rsid w:val="1228499F"/>
    <w:rsid w:val="125037B4"/>
    <w:rsid w:val="126CF7E1"/>
    <w:rsid w:val="12B3CDFC"/>
    <w:rsid w:val="12B9D673"/>
    <w:rsid w:val="12ECA9E1"/>
    <w:rsid w:val="12EEA0DA"/>
    <w:rsid w:val="13109433"/>
    <w:rsid w:val="133C093F"/>
    <w:rsid w:val="133FBC61"/>
    <w:rsid w:val="1350177D"/>
    <w:rsid w:val="139505FF"/>
    <w:rsid w:val="1497D1FD"/>
    <w:rsid w:val="14CEE6BC"/>
    <w:rsid w:val="14E88364"/>
    <w:rsid w:val="14F013D4"/>
    <w:rsid w:val="15030C39"/>
    <w:rsid w:val="156A8AC4"/>
    <w:rsid w:val="15C83CCB"/>
    <w:rsid w:val="163271F1"/>
    <w:rsid w:val="167ABEB8"/>
    <w:rsid w:val="169BF787"/>
    <w:rsid w:val="16B3BBCA"/>
    <w:rsid w:val="18018143"/>
    <w:rsid w:val="180A047E"/>
    <w:rsid w:val="183CED4E"/>
    <w:rsid w:val="183DC341"/>
    <w:rsid w:val="187678C3"/>
    <w:rsid w:val="18815BD0"/>
    <w:rsid w:val="18978B06"/>
    <w:rsid w:val="189DF88D"/>
    <w:rsid w:val="18AB5FE5"/>
    <w:rsid w:val="18B0ADC2"/>
    <w:rsid w:val="18C0F447"/>
    <w:rsid w:val="18E011F6"/>
    <w:rsid w:val="18FC5056"/>
    <w:rsid w:val="1939AAC1"/>
    <w:rsid w:val="193D62DB"/>
    <w:rsid w:val="194429AA"/>
    <w:rsid w:val="19654DFF"/>
    <w:rsid w:val="1966A27C"/>
    <w:rsid w:val="1968AF56"/>
    <w:rsid w:val="19868F79"/>
    <w:rsid w:val="19AC4091"/>
    <w:rsid w:val="19C41005"/>
    <w:rsid w:val="19D3FD6B"/>
    <w:rsid w:val="1A61E56B"/>
    <w:rsid w:val="1A8A6339"/>
    <w:rsid w:val="1A8BED11"/>
    <w:rsid w:val="1AEFCC0D"/>
    <w:rsid w:val="1B239D2D"/>
    <w:rsid w:val="1B4F1921"/>
    <w:rsid w:val="1BA95A28"/>
    <w:rsid w:val="1BAA996B"/>
    <w:rsid w:val="1BDF4614"/>
    <w:rsid w:val="1BE4CDF3"/>
    <w:rsid w:val="1BFE6B28"/>
    <w:rsid w:val="1C22F429"/>
    <w:rsid w:val="1C44CEA4"/>
    <w:rsid w:val="1C6A0C26"/>
    <w:rsid w:val="1CC5BDBC"/>
    <w:rsid w:val="1CCE6529"/>
    <w:rsid w:val="1D3A1A9D"/>
    <w:rsid w:val="1D4DA468"/>
    <w:rsid w:val="1D4ECBFB"/>
    <w:rsid w:val="1D77222D"/>
    <w:rsid w:val="1DC2BDB4"/>
    <w:rsid w:val="1DD119B0"/>
    <w:rsid w:val="1DD5BAE3"/>
    <w:rsid w:val="1E15656A"/>
    <w:rsid w:val="1E357769"/>
    <w:rsid w:val="1E39E628"/>
    <w:rsid w:val="1E45C41A"/>
    <w:rsid w:val="1E5DE52D"/>
    <w:rsid w:val="1E7FDD37"/>
    <w:rsid w:val="1F7C8715"/>
    <w:rsid w:val="1F7EC4D4"/>
    <w:rsid w:val="1FCCD8E4"/>
    <w:rsid w:val="1FCE0B2A"/>
    <w:rsid w:val="20031851"/>
    <w:rsid w:val="20171162"/>
    <w:rsid w:val="20849B72"/>
    <w:rsid w:val="208C1401"/>
    <w:rsid w:val="20DB3A55"/>
    <w:rsid w:val="20FB2A08"/>
    <w:rsid w:val="20FBD859"/>
    <w:rsid w:val="21832264"/>
    <w:rsid w:val="218A81FF"/>
    <w:rsid w:val="21AD04C4"/>
    <w:rsid w:val="21B639AB"/>
    <w:rsid w:val="21BC63C0"/>
    <w:rsid w:val="21BC8636"/>
    <w:rsid w:val="2230831C"/>
    <w:rsid w:val="22516771"/>
    <w:rsid w:val="22C4369F"/>
    <w:rsid w:val="22E2A013"/>
    <w:rsid w:val="22F357E9"/>
    <w:rsid w:val="2396ACCA"/>
    <w:rsid w:val="241A29FB"/>
    <w:rsid w:val="246D9F84"/>
    <w:rsid w:val="24934DDF"/>
    <w:rsid w:val="24C99F66"/>
    <w:rsid w:val="24E202E1"/>
    <w:rsid w:val="253DA404"/>
    <w:rsid w:val="255AF54B"/>
    <w:rsid w:val="25822461"/>
    <w:rsid w:val="25870349"/>
    <w:rsid w:val="25C7D7F6"/>
    <w:rsid w:val="25EB73DE"/>
    <w:rsid w:val="25F75737"/>
    <w:rsid w:val="25FA1B28"/>
    <w:rsid w:val="261E6BD5"/>
    <w:rsid w:val="2633C4FE"/>
    <w:rsid w:val="265A591D"/>
    <w:rsid w:val="2679E957"/>
    <w:rsid w:val="2680D43E"/>
    <w:rsid w:val="26A2E58B"/>
    <w:rsid w:val="26CAA293"/>
    <w:rsid w:val="26E788F0"/>
    <w:rsid w:val="27749671"/>
    <w:rsid w:val="2787E870"/>
    <w:rsid w:val="27A7A289"/>
    <w:rsid w:val="27CBE02A"/>
    <w:rsid w:val="27FBDAC7"/>
    <w:rsid w:val="2826E5AD"/>
    <w:rsid w:val="2827E7C5"/>
    <w:rsid w:val="283E0886"/>
    <w:rsid w:val="283EE540"/>
    <w:rsid w:val="2840B4C5"/>
    <w:rsid w:val="2880403A"/>
    <w:rsid w:val="28959E82"/>
    <w:rsid w:val="28A4F4E7"/>
    <w:rsid w:val="28D7FD83"/>
    <w:rsid w:val="29231C61"/>
    <w:rsid w:val="293C9C6A"/>
    <w:rsid w:val="29483CD3"/>
    <w:rsid w:val="294D9822"/>
    <w:rsid w:val="2963415F"/>
    <w:rsid w:val="29E117A8"/>
    <w:rsid w:val="2A2CB59B"/>
    <w:rsid w:val="2AB147D6"/>
    <w:rsid w:val="2ACCAAFE"/>
    <w:rsid w:val="2AD1F312"/>
    <w:rsid w:val="2AD80691"/>
    <w:rsid w:val="2AE889A5"/>
    <w:rsid w:val="2B2C4671"/>
    <w:rsid w:val="2B3C19FD"/>
    <w:rsid w:val="2B739FD8"/>
    <w:rsid w:val="2BAFCD14"/>
    <w:rsid w:val="2C06897E"/>
    <w:rsid w:val="2C399EB8"/>
    <w:rsid w:val="2C5346C8"/>
    <w:rsid w:val="2C6E4D67"/>
    <w:rsid w:val="2CE0B29A"/>
    <w:rsid w:val="2D84A5CC"/>
    <w:rsid w:val="2DCFCDBD"/>
    <w:rsid w:val="2E3F1A4C"/>
    <w:rsid w:val="2E5CB070"/>
    <w:rsid w:val="2EA28A03"/>
    <w:rsid w:val="2EC38C3D"/>
    <w:rsid w:val="2ECE8BDB"/>
    <w:rsid w:val="2EE6A597"/>
    <w:rsid w:val="2EFE8FE1"/>
    <w:rsid w:val="2F1929CA"/>
    <w:rsid w:val="2F2A9FD6"/>
    <w:rsid w:val="2F3AB34B"/>
    <w:rsid w:val="2F5EB897"/>
    <w:rsid w:val="2F939842"/>
    <w:rsid w:val="2FDB89E3"/>
    <w:rsid w:val="2FE29478"/>
    <w:rsid w:val="301A07FB"/>
    <w:rsid w:val="30760E1B"/>
    <w:rsid w:val="309C1B21"/>
    <w:rsid w:val="30D6373B"/>
    <w:rsid w:val="3178F76F"/>
    <w:rsid w:val="317F542C"/>
    <w:rsid w:val="31E7DB50"/>
    <w:rsid w:val="32144C5C"/>
    <w:rsid w:val="324A61A8"/>
    <w:rsid w:val="325BB6D2"/>
    <w:rsid w:val="32BC7853"/>
    <w:rsid w:val="331BB245"/>
    <w:rsid w:val="3326E2C8"/>
    <w:rsid w:val="33451646"/>
    <w:rsid w:val="3348D5B5"/>
    <w:rsid w:val="33562CC1"/>
    <w:rsid w:val="33618C14"/>
    <w:rsid w:val="33E92DA4"/>
    <w:rsid w:val="3428EE37"/>
    <w:rsid w:val="342E33C4"/>
    <w:rsid w:val="343466DD"/>
    <w:rsid w:val="34835035"/>
    <w:rsid w:val="349565A6"/>
    <w:rsid w:val="349C2771"/>
    <w:rsid w:val="34B18374"/>
    <w:rsid w:val="34DEC691"/>
    <w:rsid w:val="35436A31"/>
    <w:rsid w:val="356A263F"/>
    <w:rsid w:val="356F17A9"/>
    <w:rsid w:val="35A97DE9"/>
    <w:rsid w:val="35ABE83C"/>
    <w:rsid w:val="35D3276F"/>
    <w:rsid w:val="35E709DE"/>
    <w:rsid w:val="35EE292E"/>
    <w:rsid w:val="363275C9"/>
    <w:rsid w:val="363841DC"/>
    <w:rsid w:val="3660D106"/>
    <w:rsid w:val="36763412"/>
    <w:rsid w:val="3692BA18"/>
    <w:rsid w:val="36AEBA3B"/>
    <w:rsid w:val="37632F40"/>
    <w:rsid w:val="37B92955"/>
    <w:rsid w:val="37C83C4A"/>
    <w:rsid w:val="3823D555"/>
    <w:rsid w:val="384D51AD"/>
    <w:rsid w:val="38775FA4"/>
    <w:rsid w:val="38AC244A"/>
    <w:rsid w:val="3929E999"/>
    <w:rsid w:val="393B0593"/>
    <w:rsid w:val="397655DD"/>
    <w:rsid w:val="3993A8E0"/>
    <w:rsid w:val="39A0DB77"/>
    <w:rsid w:val="39F207D1"/>
    <w:rsid w:val="39F837A8"/>
    <w:rsid w:val="3A0D73BA"/>
    <w:rsid w:val="3B15268E"/>
    <w:rsid w:val="3B3CC50A"/>
    <w:rsid w:val="3B5A9587"/>
    <w:rsid w:val="3B67B809"/>
    <w:rsid w:val="3B7FE067"/>
    <w:rsid w:val="3BA2F146"/>
    <w:rsid w:val="3C583C0A"/>
    <w:rsid w:val="3CA18844"/>
    <w:rsid w:val="3CA54E7E"/>
    <w:rsid w:val="3CAA3D2D"/>
    <w:rsid w:val="3CC06866"/>
    <w:rsid w:val="3CC4040B"/>
    <w:rsid w:val="3CF9E5C6"/>
    <w:rsid w:val="3D21DF57"/>
    <w:rsid w:val="3D2E05BE"/>
    <w:rsid w:val="3D306355"/>
    <w:rsid w:val="3D81DD14"/>
    <w:rsid w:val="3D9B50B7"/>
    <w:rsid w:val="3DD4E996"/>
    <w:rsid w:val="3E2358CE"/>
    <w:rsid w:val="3E578A00"/>
    <w:rsid w:val="3E7302D5"/>
    <w:rsid w:val="3E994AA0"/>
    <w:rsid w:val="3E9D4E6A"/>
    <w:rsid w:val="3EA132C5"/>
    <w:rsid w:val="3EE6DB4C"/>
    <w:rsid w:val="3EEE42DD"/>
    <w:rsid w:val="3F07C699"/>
    <w:rsid w:val="3F2E963A"/>
    <w:rsid w:val="3F2ED4CF"/>
    <w:rsid w:val="3F7178CD"/>
    <w:rsid w:val="3F7C1B47"/>
    <w:rsid w:val="3FDA5453"/>
    <w:rsid w:val="400980F8"/>
    <w:rsid w:val="405683B9"/>
    <w:rsid w:val="4088CBB2"/>
    <w:rsid w:val="409A1855"/>
    <w:rsid w:val="40FBEFF0"/>
    <w:rsid w:val="4122D076"/>
    <w:rsid w:val="412BF618"/>
    <w:rsid w:val="412CAD4E"/>
    <w:rsid w:val="41388772"/>
    <w:rsid w:val="4142B819"/>
    <w:rsid w:val="41597529"/>
    <w:rsid w:val="417F702E"/>
    <w:rsid w:val="41889385"/>
    <w:rsid w:val="41AADD71"/>
    <w:rsid w:val="41AB7853"/>
    <w:rsid w:val="41B09DA1"/>
    <w:rsid w:val="41BBBEB6"/>
    <w:rsid w:val="41F3CF00"/>
    <w:rsid w:val="41F456FE"/>
    <w:rsid w:val="42100A01"/>
    <w:rsid w:val="422E974A"/>
    <w:rsid w:val="42308A85"/>
    <w:rsid w:val="4249928F"/>
    <w:rsid w:val="425E34C4"/>
    <w:rsid w:val="42798DF7"/>
    <w:rsid w:val="42A2786A"/>
    <w:rsid w:val="42D4C187"/>
    <w:rsid w:val="42D8EC26"/>
    <w:rsid w:val="42EA46DF"/>
    <w:rsid w:val="430E2BAD"/>
    <w:rsid w:val="433325CA"/>
    <w:rsid w:val="43400F62"/>
    <w:rsid w:val="4369E550"/>
    <w:rsid w:val="4374262B"/>
    <w:rsid w:val="43793054"/>
    <w:rsid w:val="438197B4"/>
    <w:rsid w:val="439124EE"/>
    <w:rsid w:val="43913C6C"/>
    <w:rsid w:val="43D11112"/>
    <w:rsid w:val="44057CC3"/>
    <w:rsid w:val="44177D87"/>
    <w:rsid w:val="4425A141"/>
    <w:rsid w:val="4431E803"/>
    <w:rsid w:val="444F19F5"/>
    <w:rsid w:val="445283CB"/>
    <w:rsid w:val="445CF02F"/>
    <w:rsid w:val="4465B83C"/>
    <w:rsid w:val="44EC5040"/>
    <w:rsid w:val="451D9954"/>
    <w:rsid w:val="4532DA7E"/>
    <w:rsid w:val="45462AD0"/>
    <w:rsid w:val="458E3AEB"/>
    <w:rsid w:val="45A4D409"/>
    <w:rsid w:val="4616B646"/>
    <w:rsid w:val="46217152"/>
    <w:rsid w:val="46373E65"/>
    <w:rsid w:val="467F7406"/>
    <w:rsid w:val="46C1D386"/>
    <w:rsid w:val="46EF0E61"/>
    <w:rsid w:val="47200026"/>
    <w:rsid w:val="4755DB11"/>
    <w:rsid w:val="476D8B27"/>
    <w:rsid w:val="478EA708"/>
    <w:rsid w:val="47BC7A53"/>
    <w:rsid w:val="47C8B5D7"/>
    <w:rsid w:val="47FE3350"/>
    <w:rsid w:val="48141A67"/>
    <w:rsid w:val="4824FA94"/>
    <w:rsid w:val="48321D90"/>
    <w:rsid w:val="4897546F"/>
    <w:rsid w:val="48ADEB09"/>
    <w:rsid w:val="48C65C3D"/>
    <w:rsid w:val="48EB5EA9"/>
    <w:rsid w:val="49253EE9"/>
    <w:rsid w:val="49266926"/>
    <w:rsid w:val="492F4283"/>
    <w:rsid w:val="4979DF96"/>
    <w:rsid w:val="4989EEE7"/>
    <w:rsid w:val="49992078"/>
    <w:rsid w:val="49B4B490"/>
    <w:rsid w:val="49B7EF83"/>
    <w:rsid w:val="49E1A05F"/>
    <w:rsid w:val="49E30954"/>
    <w:rsid w:val="49EDE9A6"/>
    <w:rsid w:val="4A2BE53C"/>
    <w:rsid w:val="4A407427"/>
    <w:rsid w:val="4A748E27"/>
    <w:rsid w:val="4AA6818B"/>
    <w:rsid w:val="4AB3E7A5"/>
    <w:rsid w:val="4ABF141F"/>
    <w:rsid w:val="4B0519EE"/>
    <w:rsid w:val="4B07B609"/>
    <w:rsid w:val="4B164D13"/>
    <w:rsid w:val="4B53B123"/>
    <w:rsid w:val="4B59B297"/>
    <w:rsid w:val="4B68B191"/>
    <w:rsid w:val="4BB6ED3E"/>
    <w:rsid w:val="4BC692B2"/>
    <w:rsid w:val="4BF4A778"/>
    <w:rsid w:val="4C056623"/>
    <w:rsid w:val="4C2A9092"/>
    <w:rsid w:val="4C2E4584"/>
    <w:rsid w:val="4C37E086"/>
    <w:rsid w:val="4C404B37"/>
    <w:rsid w:val="4C9CBC99"/>
    <w:rsid w:val="4C9CD37E"/>
    <w:rsid w:val="4D20E1AA"/>
    <w:rsid w:val="4D7440D3"/>
    <w:rsid w:val="4D796650"/>
    <w:rsid w:val="4DE277C5"/>
    <w:rsid w:val="4DE87221"/>
    <w:rsid w:val="4E098BD0"/>
    <w:rsid w:val="4E142781"/>
    <w:rsid w:val="4E3F8D51"/>
    <w:rsid w:val="4E7071A3"/>
    <w:rsid w:val="4ED28F82"/>
    <w:rsid w:val="4EE6DA8A"/>
    <w:rsid w:val="4F14EE51"/>
    <w:rsid w:val="4F56536D"/>
    <w:rsid w:val="4FDD7505"/>
    <w:rsid w:val="50187999"/>
    <w:rsid w:val="501BD038"/>
    <w:rsid w:val="505A64E7"/>
    <w:rsid w:val="505B8F4C"/>
    <w:rsid w:val="5077B1D8"/>
    <w:rsid w:val="5077D748"/>
    <w:rsid w:val="508027CA"/>
    <w:rsid w:val="5089F485"/>
    <w:rsid w:val="508F5888"/>
    <w:rsid w:val="50949458"/>
    <w:rsid w:val="513E0E24"/>
    <w:rsid w:val="514D044C"/>
    <w:rsid w:val="5197B002"/>
    <w:rsid w:val="51CE08AB"/>
    <w:rsid w:val="51DEC9B6"/>
    <w:rsid w:val="51E82C84"/>
    <w:rsid w:val="51F3EF33"/>
    <w:rsid w:val="51F774C3"/>
    <w:rsid w:val="524300FC"/>
    <w:rsid w:val="525A3309"/>
    <w:rsid w:val="52627B58"/>
    <w:rsid w:val="527EA43E"/>
    <w:rsid w:val="5285EAA8"/>
    <w:rsid w:val="5299C7BC"/>
    <w:rsid w:val="52AF46A2"/>
    <w:rsid w:val="52C9A3EA"/>
    <w:rsid w:val="52DD7890"/>
    <w:rsid w:val="5333BA0F"/>
    <w:rsid w:val="534FB4DC"/>
    <w:rsid w:val="53B99A8A"/>
    <w:rsid w:val="5413FFFA"/>
    <w:rsid w:val="541FD36C"/>
    <w:rsid w:val="5430AE51"/>
    <w:rsid w:val="54399978"/>
    <w:rsid w:val="54414C18"/>
    <w:rsid w:val="545EDF81"/>
    <w:rsid w:val="547E8090"/>
    <w:rsid w:val="54831A38"/>
    <w:rsid w:val="54ACF214"/>
    <w:rsid w:val="54C9ABCC"/>
    <w:rsid w:val="54D859C6"/>
    <w:rsid w:val="54FC8B84"/>
    <w:rsid w:val="553EF5CC"/>
    <w:rsid w:val="55A639DE"/>
    <w:rsid w:val="55D311AF"/>
    <w:rsid w:val="55F06834"/>
    <w:rsid w:val="56045094"/>
    <w:rsid w:val="5618E6F6"/>
    <w:rsid w:val="562F27D6"/>
    <w:rsid w:val="5632B158"/>
    <w:rsid w:val="5679B65C"/>
    <w:rsid w:val="56A5E84E"/>
    <w:rsid w:val="56B9F118"/>
    <w:rsid w:val="56CE4FE4"/>
    <w:rsid w:val="56DD1522"/>
    <w:rsid w:val="56F7E6F0"/>
    <w:rsid w:val="5700CCD3"/>
    <w:rsid w:val="5705F808"/>
    <w:rsid w:val="5753DFEF"/>
    <w:rsid w:val="577561C8"/>
    <w:rsid w:val="577D132F"/>
    <w:rsid w:val="57852072"/>
    <w:rsid w:val="578626F2"/>
    <w:rsid w:val="578B902D"/>
    <w:rsid w:val="578BEE67"/>
    <w:rsid w:val="5832E28A"/>
    <w:rsid w:val="584C0AFC"/>
    <w:rsid w:val="5852ACDE"/>
    <w:rsid w:val="58B2E254"/>
    <w:rsid w:val="58F03C13"/>
    <w:rsid w:val="591E9EAC"/>
    <w:rsid w:val="59CCCD85"/>
    <w:rsid w:val="5A2B2322"/>
    <w:rsid w:val="5A2C7F77"/>
    <w:rsid w:val="5A3C0764"/>
    <w:rsid w:val="5A49D5B5"/>
    <w:rsid w:val="5A66801C"/>
    <w:rsid w:val="5A74B7B5"/>
    <w:rsid w:val="5AA6FE40"/>
    <w:rsid w:val="5AA7D63A"/>
    <w:rsid w:val="5AAD7E43"/>
    <w:rsid w:val="5ABDAF31"/>
    <w:rsid w:val="5ABE6535"/>
    <w:rsid w:val="5ACD9850"/>
    <w:rsid w:val="5B8BDC40"/>
    <w:rsid w:val="5BAF934E"/>
    <w:rsid w:val="5BE11E56"/>
    <w:rsid w:val="5C33A398"/>
    <w:rsid w:val="5C5903F0"/>
    <w:rsid w:val="5CBB071E"/>
    <w:rsid w:val="5D463FFC"/>
    <w:rsid w:val="5D800B65"/>
    <w:rsid w:val="5D8F1EF6"/>
    <w:rsid w:val="5D923F58"/>
    <w:rsid w:val="5DA6649D"/>
    <w:rsid w:val="5DBA84A9"/>
    <w:rsid w:val="5DBA8586"/>
    <w:rsid w:val="5DD2B21C"/>
    <w:rsid w:val="5DE300E8"/>
    <w:rsid w:val="5E8B1023"/>
    <w:rsid w:val="5EA29BA8"/>
    <w:rsid w:val="5EAFF6C6"/>
    <w:rsid w:val="5EEAC931"/>
    <w:rsid w:val="5F28F8C9"/>
    <w:rsid w:val="5F5EE248"/>
    <w:rsid w:val="5FD4DFCB"/>
    <w:rsid w:val="60314C9B"/>
    <w:rsid w:val="60434350"/>
    <w:rsid w:val="6043A38A"/>
    <w:rsid w:val="60621173"/>
    <w:rsid w:val="608052DF"/>
    <w:rsid w:val="6088285E"/>
    <w:rsid w:val="6090E283"/>
    <w:rsid w:val="60C62F09"/>
    <w:rsid w:val="60E78AAA"/>
    <w:rsid w:val="60F66489"/>
    <w:rsid w:val="60FF5B30"/>
    <w:rsid w:val="61033E6C"/>
    <w:rsid w:val="61281F8A"/>
    <w:rsid w:val="6142A4D8"/>
    <w:rsid w:val="61513152"/>
    <w:rsid w:val="6154AFA3"/>
    <w:rsid w:val="617400FD"/>
    <w:rsid w:val="617ADB2E"/>
    <w:rsid w:val="617D223B"/>
    <w:rsid w:val="618CFD62"/>
    <w:rsid w:val="61E4A103"/>
    <w:rsid w:val="61E7BEC4"/>
    <w:rsid w:val="6218436D"/>
    <w:rsid w:val="62737822"/>
    <w:rsid w:val="628EE091"/>
    <w:rsid w:val="6292FF58"/>
    <w:rsid w:val="62984313"/>
    <w:rsid w:val="62E0D860"/>
    <w:rsid w:val="6307639F"/>
    <w:rsid w:val="6359E952"/>
    <w:rsid w:val="6369EBA2"/>
    <w:rsid w:val="637C9890"/>
    <w:rsid w:val="63920211"/>
    <w:rsid w:val="639CCCCC"/>
    <w:rsid w:val="63BBBB9F"/>
    <w:rsid w:val="63C3BD61"/>
    <w:rsid w:val="63CFE2B4"/>
    <w:rsid w:val="63DEC83E"/>
    <w:rsid w:val="63F55941"/>
    <w:rsid w:val="641940F2"/>
    <w:rsid w:val="642B276B"/>
    <w:rsid w:val="6440498A"/>
    <w:rsid w:val="6442D6BE"/>
    <w:rsid w:val="6453A0FF"/>
    <w:rsid w:val="6468573E"/>
    <w:rsid w:val="6499FA23"/>
    <w:rsid w:val="64BCE0A4"/>
    <w:rsid w:val="64F1CB91"/>
    <w:rsid w:val="65395C76"/>
    <w:rsid w:val="654F4978"/>
    <w:rsid w:val="65ED0B94"/>
    <w:rsid w:val="66028A62"/>
    <w:rsid w:val="66AC28C9"/>
    <w:rsid w:val="66B28C35"/>
    <w:rsid w:val="66C6F979"/>
    <w:rsid w:val="66EE4E52"/>
    <w:rsid w:val="6746A455"/>
    <w:rsid w:val="6764D6DD"/>
    <w:rsid w:val="67651F19"/>
    <w:rsid w:val="67812AAB"/>
    <w:rsid w:val="679FB2E3"/>
    <w:rsid w:val="67A3FE8A"/>
    <w:rsid w:val="67AC1292"/>
    <w:rsid w:val="67BCE61A"/>
    <w:rsid w:val="67D7F220"/>
    <w:rsid w:val="67F20923"/>
    <w:rsid w:val="67FD253F"/>
    <w:rsid w:val="689E00A3"/>
    <w:rsid w:val="68CE3BC0"/>
    <w:rsid w:val="68E1AAEC"/>
    <w:rsid w:val="68E1B041"/>
    <w:rsid w:val="6908AD2F"/>
    <w:rsid w:val="690AA545"/>
    <w:rsid w:val="6915ACD3"/>
    <w:rsid w:val="696383CA"/>
    <w:rsid w:val="698B4FBE"/>
    <w:rsid w:val="69A98AFD"/>
    <w:rsid w:val="69DF4C16"/>
    <w:rsid w:val="6AB2CFF1"/>
    <w:rsid w:val="6B354297"/>
    <w:rsid w:val="6B354361"/>
    <w:rsid w:val="6B3D11D5"/>
    <w:rsid w:val="6BABE471"/>
    <w:rsid w:val="6BC05296"/>
    <w:rsid w:val="6BC7986D"/>
    <w:rsid w:val="6C2796FD"/>
    <w:rsid w:val="6C392156"/>
    <w:rsid w:val="6C399A6E"/>
    <w:rsid w:val="6C4A0D0B"/>
    <w:rsid w:val="6CAE2205"/>
    <w:rsid w:val="6CB95A21"/>
    <w:rsid w:val="6CC84CA6"/>
    <w:rsid w:val="6CFA4BF3"/>
    <w:rsid w:val="6D742D5E"/>
    <w:rsid w:val="6DCB72F1"/>
    <w:rsid w:val="6DDF9A21"/>
    <w:rsid w:val="6DEF2937"/>
    <w:rsid w:val="6DF54867"/>
    <w:rsid w:val="6E30FEDD"/>
    <w:rsid w:val="6E671119"/>
    <w:rsid w:val="6E6FF1D9"/>
    <w:rsid w:val="6E710FB4"/>
    <w:rsid w:val="6EB02872"/>
    <w:rsid w:val="6EC7820E"/>
    <w:rsid w:val="6EDEE59F"/>
    <w:rsid w:val="6EE23FB3"/>
    <w:rsid w:val="6F1808EE"/>
    <w:rsid w:val="6F1D38D2"/>
    <w:rsid w:val="6F4528DA"/>
    <w:rsid w:val="6F66A526"/>
    <w:rsid w:val="6F81D433"/>
    <w:rsid w:val="6F93F32F"/>
    <w:rsid w:val="6FBD2668"/>
    <w:rsid w:val="6FD06CF4"/>
    <w:rsid w:val="702ACD70"/>
    <w:rsid w:val="704AA49E"/>
    <w:rsid w:val="705161F3"/>
    <w:rsid w:val="705775F5"/>
    <w:rsid w:val="708DD08C"/>
    <w:rsid w:val="70A16FD8"/>
    <w:rsid w:val="70A44777"/>
    <w:rsid w:val="712E1434"/>
    <w:rsid w:val="712FB45A"/>
    <w:rsid w:val="714CA4A6"/>
    <w:rsid w:val="71971290"/>
    <w:rsid w:val="71AEA66B"/>
    <w:rsid w:val="71BD9368"/>
    <w:rsid w:val="71C1845D"/>
    <w:rsid w:val="71F18098"/>
    <w:rsid w:val="723653F2"/>
    <w:rsid w:val="7237CF79"/>
    <w:rsid w:val="72493C19"/>
    <w:rsid w:val="724A064A"/>
    <w:rsid w:val="7255148B"/>
    <w:rsid w:val="72572A0A"/>
    <w:rsid w:val="726E82F9"/>
    <w:rsid w:val="72AC7630"/>
    <w:rsid w:val="72C1FE50"/>
    <w:rsid w:val="739A5B86"/>
    <w:rsid w:val="73D6C409"/>
    <w:rsid w:val="73DA4782"/>
    <w:rsid w:val="73EA7A4A"/>
    <w:rsid w:val="73FD29CB"/>
    <w:rsid w:val="74014395"/>
    <w:rsid w:val="743E382A"/>
    <w:rsid w:val="744BF4D1"/>
    <w:rsid w:val="7459D2F1"/>
    <w:rsid w:val="74E388BA"/>
    <w:rsid w:val="74F17C43"/>
    <w:rsid w:val="7512561E"/>
    <w:rsid w:val="751FA0E5"/>
    <w:rsid w:val="752A9D11"/>
    <w:rsid w:val="753D3FD0"/>
    <w:rsid w:val="753ED1E1"/>
    <w:rsid w:val="754BACD8"/>
    <w:rsid w:val="75993524"/>
    <w:rsid w:val="75AAADFF"/>
    <w:rsid w:val="75CCC96D"/>
    <w:rsid w:val="764348C3"/>
    <w:rsid w:val="766AC308"/>
    <w:rsid w:val="768C9459"/>
    <w:rsid w:val="76FE7298"/>
    <w:rsid w:val="770FCA76"/>
    <w:rsid w:val="77501995"/>
    <w:rsid w:val="775F8A97"/>
    <w:rsid w:val="777FE8E3"/>
    <w:rsid w:val="779A81A5"/>
    <w:rsid w:val="78055E9B"/>
    <w:rsid w:val="781AE216"/>
    <w:rsid w:val="78795D39"/>
    <w:rsid w:val="78867141"/>
    <w:rsid w:val="7893E48A"/>
    <w:rsid w:val="78964ADB"/>
    <w:rsid w:val="78BEE73D"/>
    <w:rsid w:val="78D24532"/>
    <w:rsid w:val="78F8E5CB"/>
    <w:rsid w:val="790ECA68"/>
    <w:rsid w:val="7A8F1D82"/>
    <w:rsid w:val="7A949A04"/>
    <w:rsid w:val="7ADE249E"/>
    <w:rsid w:val="7B4CA74D"/>
    <w:rsid w:val="7B63C317"/>
    <w:rsid w:val="7BB6D3A4"/>
    <w:rsid w:val="7BC3AF96"/>
    <w:rsid w:val="7BFF1FE1"/>
    <w:rsid w:val="7C4EB0E3"/>
    <w:rsid w:val="7C777000"/>
    <w:rsid w:val="7C8D0D6A"/>
    <w:rsid w:val="7CC22714"/>
    <w:rsid w:val="7CD0B2A3"/>
    <w:rsid w:val="7D55CA8F"/>
    <w:rsid w:val="7DA733DD"/>
    <w:rsid w:val="7DB5B03A"/>
    <w:rsid w:val="7DB9C8EC"/>
    <w:rsid w:val="7DC57EF5"/>
    <w:rsid w:val="7DD30CF0"/>
    <w:rsid w:val="7DEB2E6B"/>
    <w:rsid w:val="7DEEC002"/>
    <w:rsid w:val="7E287280"/>
    <w:rsid w:val="7E471C91"/>
    <w:rsid w:val="7E539030"/>
    <w:rsid w:val="7E7B2384"/>
    <w:rsid w:val="7E834AEE"/>
    <w:rsid w:val="7EB93F5A"/>
    <w:rsid w:val="7F3C034A"/>
    <w:rsid w:val="7F8CA852"/>
    <w:rsid w:val="7F9ABCE2"/>
    <w:rsid w:val="7FDF901F"/>
    <w:rsid w:val="7FE66E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08041"/>
  <w15:chartTrackingRefBased/>
  <w15:docId w15:val="{1DD34F7C-7BAA-42A1-B2D6-D5BAA4EC7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313"/>
  </w:style>
  <w:style w:type="paragraph" w:styleId="Heading1">
    <w:name w:val="heading 1"/>
    <w:basedOn w:val="Normal"/>
    <w:next w:val="Normal"/>
    <w:link w:val="Heading1Char"/>
    <w:uiPriority w:val="9"/>
    <w:qFormat/>
    <w:rsid w:val="009306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06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306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06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06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06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06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06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06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6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06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306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06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06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06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06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06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06A1"/>
    <w:rPr>
      <w:rFonts w:eastAsiaTheme="majorEastAsia" w:cstheme="majorBidi"/>
      <w:color w:val="272727" w:themeColor="text1" w:themeTint="D8"/>
    </w:rPr>
  </w:style>
  <w:style w:type="paragraph" w:styleId="Title">
    <w:name w:val="Title"/>
    <w:basedOn w:val="Normal"/>
    <w:next w:val="Normal"/>
    <w:link w:val="TitleChar"/>
    <w:uiPriority w:val="10"/>
    <w:qFormat/>
    <w:rsid w:val="009306A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6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06A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06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06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306A1"/>
    <w:rPr>
      <w:i/>
      <w:iCs/>
      <w:color w:val="404040" w:themeColor="text1" w:themeTint="BF"/>
    </w:rPr>
  </w:style>
  <w:style w:type="paragraph" w:styleId="ListParagraph">
    <w:name w:val="List Paragraph"/>
    <w:basedOn w:val="Normal"/>
    <w:uiPriority w:val="34"/>
    <w:qFormat/>
    <w:rsid w:val="009306A1"/>
    <w:pPr>
      <w:ind w:left="720"/>
      <w:contextualSpacing/>
    </w:pPr>
  </w:style>
  <w:style w:type="character" w:styleId="IntenseEmphasis">
    <w:name w:val="Intense Emphasis"/>
    <w:basedOn w:val="DefaultParagraphFont"/>
    <w:uiPriority w:val="21"/>
    <w:qFormat/>
    <w:rsid w:val="009306A1"/>
    <w:rPr>
      <w:i/>
      <w:iCs/>
      <w:color w:val="0F4761" w:themeColor="accent1" w:themeShade="BF"/>
    </w:rPr>
  </w:style>
  <w:style w:type="paragraph" w:styleId="IntenseQuote">
    <w:name w:val="Intense Quote"/>
    <w:basedOn w:val="Normal"/>
    <w:next w:val="Normal"/>
    <w:link w:val="IntenseQuoteChar"/>
    <w:uiPriority w:val="30"/>
    <w:qFormat/>
    <w:rsid w:val="009306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06A1"/>
    <w:rPr>
      <w:i/>
      <w:iCs/>
      <w:color w:val="0F4761" w:themeColor="accent1" w:themeShade="BF"/>
    </w:rPr>
  </w:style>
  <w:style w:type="character" w:styleId="IntenseReference">
    <w:name w:val="Intense Reference"/>
    <w:basedOn w:val="DefaultParagraphFont"/>
    <w:uiPriority w:val="32"/>
    <w:qFormat/>
    <w:rsid w:val="009306A1"/>
    <w:rPr>
      <w:b/>
      <w:bCs/>
      <w:smallCaps/>
      <w:color w:val="0F4761" w:themeColor="accent1" w:themeShade="BF"/>
      <w:spacing w:val="5"/>
    </w:rPr>
  </w:style>
  <w:style w:type="character" w:styleId="Hyperlink">
    <w:name w:val="Hyperlink"/>
    <w:basedOn w:val="DefaultParagraphFont"/>
    <w:uiPriority w:val="99"/>
    <w:unhideWhenUsed/>
    <w:rsid w:val="00FD1013"/>
    <w:rPr>
      <w:color w:val="467886" w:themeColor="hyperlink"/>
      <w:u w:val="single"/>
    </w:rPr>
  </w:style>
  <w:style w:type="character" w:styleId="UnresolvedMention">
    <w:name w:val="Unresolved Mention"/>
    <w:basedOn w:val="DefaultParagraphFont"/>
    <w:uiPriority w:val="99"/>
    <w:semiHidden/>
    <w:unhideWhenUsed/>
    <w:rsid w:val="00FD1013"/>
    <w:rPr>
      <w:color w:val="605E5C"/>
      <w:shd w:val="clear" w:color="auto" w:fill="E1DFDD"/>
    </w:rPr>
  </w:style>
  <w:style w:type="paragraph" w:styleId="NormalWeb">
    <w:name w:val="Normal (Web)"/>
    <w:basedOn w:val="Normal"/>
    <w:uiPriority w:val="99"/>
    <w:unhideWhenUsed/>
    <w:rsid w:val="004F243E"/>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unhideWhenUsed/>
    <w:rsid w:val="004F24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4F243E"/>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4F243E"/>
    <w:rPr>
      <w:rFonts w:ascii="Courier New" w:eastAsia="Times New Roman" w:hAnsi="Courier New" w:cs="Courier New"/>
      <w:sz w:val="20"/>
      <w:szCs w:val="20"/>
    </w:rPr>
  </w:style>
  <w:style w:type="character" w:styleId="Emphasis">
    <w:name w:val="Emphasis"/>
    <w:basedOn w:val="DefaultParagraphFont"/>
    <w:uiPriority w:val="20"/>
    <w:qFormat/>
    <w:rsid w:val="004F243E"/>
    <w:rPr>
      <w:i/>
      <w:iCs/>
    </w:rPr>
  </w:style>
  <w:style w:type="paragraph" w:styleId="TOC2">
    <w:name w:val="toc 2"/>
    <w:basedOn w:val="Normal"/>
    <w:next w:val="Normal"/>
    <w:uiPriority w:val="39"/>
    <w:unhideWhenUsed/>
    <w:rsid w:val="00685EAA"/>
    <w:pPr>
      <w:spacing w:before="120"/>
      <w:ind w:left="240"/>
    </w:pPr>
    <w:rPr>
      <w:b/>
      <w:bCs/>
      <w:sz w:val="22"/>
      <w:szCs w:val="22"/>
    </w:rPr>
  </w:style>
  <w:style w:type="paragraph" w:styleId="TOC3">
    <w:name w:val="toc 3"/>
    <w:basedOn w:val="Normal"/>
    <w:next w:val="Normal"/>
    <w:uiPriority w:val="39"/>
    <w:unhideWhenUsed/>
    <w:rsid w:val="00685EAA"/>
    <w:pPr>
      <w:ind w:left="480"/>
    </w:pPr>
    <w:rPr>
      <w:sz w:val="20"/>
      <w:szCs w:val="20"/>
    </w:rPr>
  </w:style>
  <w:style w:type="paragraph" w:styleId="CommentText">
    <w:name w:val="annotation text"/>
    <w:basedOn w:val="Normal"/>
    <w:link w:val="CommentTextChar"/>
    <w:uiPriority w:val="99"/>
    <w:semiHidden/>
    <w:unhideWhenUsed/>
    <w:rsid w:val="00685EAA"/>
    <w:rPr>
      <w:sz w:val="20"/>
      <w:szCs w:val="20"/>
    </w:rPr>
  </w:style>
  <w:style w:type="character" w:customStyle="1" w:styleId="CommentTextChar">
    <w:name w:val="Comment Text Char"/>
    <w:basedOn w:val="DefaultParagraphFont"/>
    <w:link w:val="CommentText"/>
    <w:uiPriority w:val="99"/>
    <w:semiHidden/>
    <w:rsid w:val="00685EAA"/>
    <w:rPr>
      <w:sz w:val="20"/>
      <w:szCs w:val="20"/>
    </w:rPr>
  </w:style>
  <w:style w:type="character" w:styleId="CommentReference">
    <w:name w:val="annotation reference"/>
    <w:basedOn w:val="DefaultParagraphFont"/>
    <w:uiPriority w:val="99"/>
    <w:semiHidden/>
    <w:unhideWhenUsed/>
    <w:rsid w:val="00685EAA"/>
    <w:rPr>
      <w:sz w:val="16"/>
      <w:szCs w:val="16"/>
    </w:rPr>
  </w:style>
  <w:style w:type="paragraph" w:styleId="Revision">
    <w:name w:val="Revision"/>
    <w:hidden/>
    <w:uiPriority w:val="99"/>
    <w:semiHidden/>
    <w:rsid w:val="00FF408C"/>
  </w:style>
  <w:style w:type="paragraph" w:styleId="CommentSubject">
    <w:name w:val="annotation subject"/>
    <w:basedOn w:val="CommentText"/>
    <w:next w:val="CommentText"/>
    <w:link w:val="CommentSubjectChar"/>
    <w:uiPriority w:val="99"/>
    <w:semiHidden/>
    <w:unhideWhenUsed/>
    <w:rsid w:val="005315A0"/>
    <w:rPr>
      <w:b/>
      <w:bCs/>
    </w:rPr>
  </w:style>
  <w:style w:type="character" w:customStyle="1" w:styleId="CommentSubjectChar">
    <w:name w:val="Comment Subject Char"/>
    <w:basedOn w:val="CommentTextChar"/>
    <w:link w:val="CommentSubject"/>
    <w:uiPriority w:val="99"/>
    <w:semiHidden/>
    <w:rsid w:val="005315A0"/>
    <w:rPr>
      <w:b/>
      <w:bCs/>
      <w:sz w:val="20"/>
      <w:szCs w:val="20"/>
    </w:rPr>
  </w:style>
  <w:style w:type="paragraph" w:styleId="FootnoteText">
    <w:name w:val="footnote text"/>
    <w:basedOn w:val="Normal"/>
    <w:uiPriority w:val="99"/>
    <w:semiHidden/>
    <w:unhideWhenUsed/>
    <w:rsid w:val="47BC7A53"/>
    <w:rPr>
      <w:sz w:val="20"/>
      <w:szCs w:val="20"/>
    </w:rPr>
  </w:style>
  <w:style w:type="character" w:styleId="FootnoteReference">
    <w:name w:val="footnote reference"/>
    <w:basedOn w:val="DefaultParagraphFont"/>
    <w:uiPriority w:val="99"/>
    <w:semiHidden/>
    <w:unhideWhenUsed/>
    <w:rsid w:val="47BC7A53"/>
    <w:rPr>
      <w:vertAlign w:val="superscript"/>
    </w:rPr>
  </w:style>
  <w:style w:type="paragraph" w:styleId="Header">
    <w:name w:val="header"/>
    <w:basedOn w:val="Normal"/>
    <w:link w:val="HeaderChar"/>
    <w:uiPriority w:val="99"/>
    <w:unhideWhenUsed/>
    <w:rsid w:val="00945549"/>
    <w:pPr>
      <w:tabs>
        <w:tab w:val="center" w:pos="4513"/>
        <w:tab w:val="right" w:pos="9026"/>
      </w:tabs>
    </w:pPr>
  </w:style>
  <w:style w:type="character" w:customStyle="1" w:styleId="HeaderChar">
    <w:name w:val="Header Char"/>
    <w:basedOn w:val="DefaultParagraphFont"/>
    <w:link w:val="Header"/>
    <w:uiPriority w:val="99"/>
    <w:rsid w:val="00945549"/>
  </w:style>
  <w:style w:type="paragraph" w:styleId="Footer">
    <w:name w:val="footer"/>
    <w:basedOn w:val="Normal"/>
    <w:link w:val="FooterChar"/>
    <w:uiPriority w:val="99"/>
    <w:unhideWhenUsed/>
    <w:rsid w:val="00945549"/>
    <w:pPr>
      <w:tabs>
        <w:tab w:val="center" w:pos="4513"/>
        <w:tab w:val="right" w:pos="9026"/>
      </w:tabs>
    </w:pPr>
  </w:style>
  <w:style w:type="character" w:customStyle="1" w:styleId="FooterChar">
    <w:name w:val="Footer Char"/>
    <w:basedOn w:val="DefaultParagraphFont"/>
    <w:link w:val="Footer"/>
    <w:uiPriority w:val="99"/>
    <w:rsid w:val="00945549"/>
  </w:style>
  <w:style w:type="character" w:styleId="PageNumber">
    <w:name w:val="page number"/>
    <w:basedOn w:val="DefaultParagraphFont"/>
    <w:uiPriority w:val="99"/>
    <w:semiHidden/>
    <w:unhideWhenUsed/>
    <w:rsid w:val="00887FD6"/>
  </w:style>
  <w:style w:type="paragraph" w:styleId="TOCHeading">
    <w:name w:val="TOC Heading"/>
    <w:basedOn w:val="Heading1"/>
    <w:next w:val="Normal"/>
    <w:uiPriority w:val="39"/>
    <w:unhideWhenUsed/>
    <w:qFormat/>
    <w:rsid w:val="000D16A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semiHidden/>
    <w:unhideWhenUsed/>
    <w:rsid w:val="000D16A2"/>
    <w:pPr>
      <w:spacing w:before="120"/>
    </w:pPr>
    <w:rPr>
      <w:b/>
      <w:bCs/>
      <w:i/>
      <w:iCs/>
    </w:rPr>
  </w:style>
  <w:style w:type="paragraph" w:styleId="TOC4">
    <w:name w:val="toc 4"/>
    <w:basedOn w:val="Normal"/>
    <w:next w:val="Normal"/>
    <w:autoRedefine/>
    <w:uiPriority w:val="39"/>
    <w:semiHidden/>
    <w:unhideWhenUsed/>
    <w:rsid w:val="000D16A2"/>
    <w:pPr>
      <w:ind w:left="720"/>
    </w:pPr>
    <w:rPr>
      <w:sz w:val="20"/>
      <w:szCs w:val="20"/>
    </w:rPr>
  </w:style>
  <w:style w:type="paragraph" w:styleId="TOC5">
    <w:name w:val="toc 5"/>
    <w:basedOn w:val="Normal"/>
    <w:next w:val="Normal"/>
    <w:autoRedefine/>
    <w:uiPriority w:val="39"/>
    <w:semiHidden/>
    <w:unhideWhenUsed/>
    <w:rsid w:val="000D16A2"/>
    <w:pPr>
      <w:ind w:left="960"/>
    </w:pPr>
    <w:rPr>
      <w:sz w:val="20"/>
      <w:szCs w:val="20"/>
    </w:rPr>
  </w:style>
  <w:style w:type="paragraph" w:styleId="TOC6">
    <w:name w:val="toc 6"/>
    <w:basedOn w:val="Normal"/>
    <w:next w:val="Normal"/>
    <w:autoRedefine/>
    <w:uiPriority w:val="39"/>
    <w:semiHidden/>
    <w:unhideWhenUsed/>
    <w:rsid w:val="000D16A2"/>
    <w:pPr>
      <w:ind w:left="1200"/>
    </w:pPr>
    <w:rPr>
      <w:sz w:val="20"/>
      <w:szCs w:val="20"/>
    </w:rPr>
  </w:style>
  <w:style w:type="paragraph" w:styleId="TOC7">
    <w:name w:val="toc 7"/>
    <w:basedOn w:val="Normal"/>
    <w:next w:val="Normal"/>
    <w:autoRedefine/>
    <w:uiPriority w:val="39"/>
    <w:semiHidden/>
    <w:unhideWhenUsed/>
    <w:rsid w:val="000D16A2"/>
    <w:pPr>
      <w:ind w:left="1440"/>
    </w:pPr>
    <w:rPr>
      <w:sz w:val="20"/>
      <w:szCs w:val="20"/>
    </w:rPr>
  </w:style>
  <w:style w:type="paragraph" w:styleId="TOC8">
    <w:name w:val="toc 8"/>
    <w:basedOn w:val="Normal"/>
    <w:next w:val="Normal"/>
    <w:autoRedefine/>
    <w:uiPriority w:val="39"/>
    <w:semiHidden/>
    <w:unhideWhenUsed/>
    <w:rsid w:val="000D16A2"/>
    <w:pPr>
      <w:ind w:left="1680"/>
    </w:pPr>
    <w:rPr>
      <w:sz w:val="20"/>
      <w:szCs w:val="20"/>
    </w:rPr>
  </w:style>
  <w:style w:type="paragraph" w:styleId="TOC9">
    <w:name w:val="toc 9"/>
    <w:basedOn w:val="Normal"/>
    <w:next w:val="Normal"/>
    <w:autoRedefine/>
    <w:uiPriority w:val="39"/>
    <w:semiHidden/>
    <w:unhideWhenUsed/>
    <w:rsid w:val="000D16A2"/>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5790">
      <w:bodyDiv w:val="1"/>
      <w:marLeft w:val="0"/>
      <w:marRight w:val="0"/>
      <w:marTop w:val="0"/>
      <w:marBottom w:val="0"/>
      <w:divBdr>
        <w:top w:val="none" w:sz="0" w:space="0" w:color="auto"/>
        <w:left w:val="none" w:sz="0" w:space="0" w:color="auto"/>
        <w:bottom w:val="none" w:sz="0" w:space="0" w:color="auto"/>
        <w:right w:val="none" w:sz="0" w:space="0" w:color="auto"/>
      </w:divBdr>
      <w:divsChild>
        <w:div w:id="1356880936">
          <w:marLeft w:val="0"/>
          <w:marRight w:val="0"/>
          <w:marTop w:val="0"/>
          <w:marBottom w:val="0"/>
          <w:divBdr>
            <w:top w:val="none" w:sz="0" w:space="0" w:color="auto"/>
            <w:left w:val="none" w:sz="0" w:space="0" w:color="auto"/>
            <w:bottom w:val="none" w:sz="0" w:space="0" w:color="auto"/>
            <w:right w:val="none" w:sz="0" w:space="0" w:color="auto"/>
          </w:divBdr>
          <w:divsChild>
            <w:div w:id="13284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6347">
      <w:bodyDiv w:val="1"/>
      <w:marLeft w:val="0"/>
      <w:marRight w:val="0"/>
      <w:marTop w:val="0"/>
      <w:marBottom w:val="0"/>
      <w:divBdr>
        <w:top w:val="none" w:sz="0" w:space="0" w:color="auto"/>
        <w:left w:val="none" w:sz="0" w:space="0" w:color="auto"/>
        <w:bottom w:val="none" w:sz="0" w:space="0" w:color="auto"/>
        <w:right w:val="none" w:sz="0" w:space="0" w:color="auto"/>
      </w:divBdr>
      <w:divsChild>
        <w:div w:id="1360425225">
          <w:marLeft w:val="0"/>
          <w:marRight w:val="0"/>
          <w:marTop w:val="0"/>
          <w:marBottom w:val="0"/>
          <w:divBdr>
            <w:top w:val="none" w:sz="0" w:space="0" w:color="auto"/>
            <w:left w:val="none" w:sz="0" w:space="0" w:color="auto"/>
            <w:bottom w:val="none" w:sz="0" w:space="0" w:color="auto"/>
            <w:right w:val="none" w:sz="0" w:space="0" w:color="auto"/>
          </w:divBdr>
          <w:divsChild>
            <w:div w:id="1611279998">
              <w:marLeft w:val="0"/>
              <w:marRight w:val="0"/>
              <w:marTop w:val="0"/>
              <w:marBottom w:val="0"/>
              <w:divBdr>
                <w:top w:val="none" w:sz="0" w:space="0" w:color="auto"/>
                <w:left w:val="none" w:sz="0" w:space="0" w:color="auto"/>
                <w:bottom w:val="none" w:sz="0" w:space="0" w:color="auto"/>
                <w:right w:val="none" w:sz="0" w:space="0" w:color="auto"/>
              </w:divBdr>
            </w:div>
            <w:div w:id="636034986">
              <w:marLeft w:val="0"/>
              <w:marRight w:val="0"/>
              <w:marTop w:val="0"/>
              <w:marBottom w:val="0"/>
              <w:divBdr>
                <w:top w:val="none" w:sz="0" w:space="0" w:color="auto"/>
                <w:left w:val="none" w:sz="0" w:space="0" w:color="auto"/>
                <w:bottom w:val="none" w:sz="0" w:space="0" w:color="auto"/>
                <w:right w:val="none" w:sz="0" w:space="0" w:color="auto"/>
              </w:divBdr>
            </w:div>
            <w:div w:id="1013147521">
              <w:marLeft w:val="0"/>
              <w:marRight w:val="0"/>
              <w:marTop w:val="0"/>
              <w:marBottom w:val="0"/>
              <w:divBdr>
                <w:top w:val="none" w:sz="0" w:space="0" w:color="auto"/>
                <w:left w:val="none" w:sz="0" w:space="0" w:color="auto"/>
                <w:bottom w:val="none" w:sz="0" w:space="0" w:color="auto"/>
                <w:right w:val="none" w:sz="0" w:space="0" w:color="auto"/>
              </w:divBdr>
            </w:div>
            <w:div w:id="1726878622">
              <w:marLeft w:val="0"/>
              <w:marRight w:val="0"/>
              <w:marTop w:val="0"/>
              <w:marBottom w:val="0"/>
              <w:divBdr>
                <w:top w:val="none" w:sz="0" w:space="0" w:color="auto"/>
                <w:left w:val="none" w:sz="0" w:space="0" w:color="auto"/>
                <w:bottom w:val="none" w:sz="0" w:space="0" w:color="auto"/>
                <w:right w:val="none" w:sz="0" w:space="0" w:color="auto"/>
              </w:divBdr>
            </w:div>
            <w:div w:id="437062143">
              <w:marLeft w:val="0"/>
              <w:marRight w:val="0"/>
              <w:marTop w:val="0"/>
              <w:marBottom w:val="0"/>
              <w:divBdr>
                <w:top w:val="none" w:sz="0" w:space="0" w:color="auto"/>
                <w:left w:val="none" w:sz="0" w:space="0" w:color="auto"/>
                <w:bottom w:val="none" w:sz="0" w:space="0" w:color="auto"/>
                <w:right w:val="none" w:sz="0" w:space="0" w:color="auto"/>
              </w:divBdr>
            </w:div>
            <w:div w:id="239219760">
              <w:marLeft w:val="0"/>
              <w:marRight w:val="0"/>
              <w:marTop w:val="0"/>
              <w:marBottom w:val="0"/>
              <w:divBdr>
                <w:top w:val="none" w:sz="0" w:space="0" w:color="auto"/>
                <w:left w:val="none" w:sz="0" w:space="0" w:color="auto"/>
                <w:bottom w:val="none" w:sz="0" w:space="0" w:color="auto"/>
                <w:right w:val="none" w:sz="0" w:space="0" w:color="auto"/>
              </w:divBdr>
            </w:div>
            <w:div w:id="9961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6377">
      <w:bodyDiv w:val="1"/>
      <w:marLeft w:val="0"/>
      <w:marRight w:val="0"/>
      <w:marTop w:val="0"/>
      <w:marBottom w:val="0"/>
      <w:divBdr>
        <w:top w:val="none" w:sz="0" w:space="0" w:color="auto"/>
        <w:left w:val="none" w:sz="0" w:space="0" w:color="auto"/>
        <w:bottom w:val="none" w:sz="0" w:space="0" w:color="auto"/>
        <w:right w:val="none" w:sz="0" w:space="0" w:color="auto"/>
      </w:divBdr>
      <w:divsChild>
        <w:div w:id="2134474100">
          <w:marLeft w:val="0"/>
          <w:marRight w:val="0"/>
          <w:marTop w:val="0"/>
          <w:marBottom w:val="0"/>
          <w:divBdr>
            <w:top w:val="none" w:sz="0" w:space="0" w:color="auto"/>
            <w:left w:val="none" w:sz="0" w:space="0" w:color="auto"/>
            <w:bottom w:val="none" w:sz="0" w:space="0" w:color="auto"/>
            <w:right w:val="none" w:sz="0" w:space="0" w:color="auto"/>
          </w:divBdr>
          <w:divsChild>
            <w:div w:id="48463322">
              <w:marLeft w:val="0"/>
              <w:marRight w:val="0"/>
              <w:marTop w:val="0"/>
              <w:marBottom w:val="0"/>
              <w:divBdr>
                <w:top w:val="none" w:sz="0" w:space="0" w:color="auto"/>
                <w:left w:val="none" w:sz="0" w:space="0" w:color="auto"/>
                <w:bottom w:val="none" w:sz="0" w:space="0" w:color="auto"/>
                <w:right w:val="none" w:sz="0" w:space="0" w:color="auto"/>
              </w:divBdr>
            </w:div>
            <w:div w:id="380594374">
              <w:marLeft w:val="0"/>
              <w:marRight w:val="0"/>
              <w:marTop w:val="0"/>
              <w:marBottom w:val="0"/>
              <w:divBdr>
                <w:top w:val="none" w:sz="0" w:space="0" w:color="auto"/>
                <w:left w:val="none" w:sz="0" w:space="0" w:color="auto"/>
                <w:bottom w:val="none" w:sz="0" w:space="0" w:color="auto"/>
                <w:right w:val="none" w:sz="0" w:space="0" w:color="auto"/>
              </w:divBdr>
            </w:div>
            <w:div w:id="629088929">
              <w:marLeft w:val="0"/>
              <w:marRight w:val="0"/>
              <w:marTop w:val="0"/>
              <w:marBottom w:val="0"/>
              <w:divBdr>
                <w:top w:val="none" w:sz="0" w:space="0" w:color="auto"/>
                <w:left w:val="none" w:sz="0" w:space="0" w:color="auto"/>
                <w:bottom w:val="none" w:sz="0" w:space="0" w:color="auto"/>
                <w:right w:val="none" w:sz="0" w:space="0" w:color="auto"/>
              </w:divBdr>
            </w:div>
            <w:div w:id="656424228">
              <w:marLeft w:val="0"/>
              <w:marRight w:val="0"/>
              <w:marTop w:val="0"/>
              <w:marBottom w:val="0"/>
              <w:divBdr>
                <w:top w:val="none" w:sz="0" w:space="0" w:color="auto"/>
                <w:left w:val="none" w:sz="0" w:space="0" w:color="auto"/>
                <w:bottom w:val="none" w:sz="0" w:space="0" w:color="auto"/>
                <w:right w:val="none" w:sz="0" w:space="0" w:color="auto"/>
              </w:divBdr>
            </w:div>
            <w:div w:id="736905843">
              <w:marLeft w:val="0"/>
              <w:marRight w:val="0"/>
              <w:marTop w:val="0"/>
              <w:marBottom w:val="0"/>
              <w:divBdr>
                <w:top w:val="none" w:sz="0" w:space="0" w:color="auto"/>
                <w:left w:val="none" w:sz="0" w:space="0" w:color="auto"/>
                <w:bottom w:val="none" w:sz="0" w:space="0" w:color="auto"/>
                <w:right w:val="none" w:sz="0" w:space="0" w:color="auto"/>
              </w:divBdr>
            </w:div>
            <w:div w:id="865218750">
              <w:marLeft w:val="0"/>
              <w:marRight w:val="0"/>
              <w:marTop w:val="0"/>
              <w:marBottom w:val="0"/>
              <w:divBdr>
                <w:top w:val="none" w:sz="0" w:space="0" w:color="auto"/>
                <w:left w:val="none" w:sz="0" w:space="0" w:color="auto"/>
                <w:bottom w:val="none" w:sz="0" w:space="0" w:color="auto"/>
                <w:right w:val="none" w:sz="0" w:space="0" w:color="auto"/>
              </w:divBdr>
            </w:div>
            <w:div w:id="12628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59725">
      <w:bodyDiv w:val="1"/>
      <w:marLeft w:val="0"/>
      <w:marRight w:val="0"/>
      <w:marTop w:val="0"/>
      <w:marBottom w:val="0"/>
      <w:divBdr>
        <w:top w:val="none" w:sz="0" w:space="0" w:color="auto"/>
        <w:left w:val="none" w:sz="0" w:space="0" w:color="auto"/>
        <w:bottom w:val="none" w:sz="0" w:space="0" w:color="auto"/>
        <w:right w:val="none" w:sz="0" w:space="0" w:color="auto"/>
      </w:divBdr>
    </w:div>
    <w:div w:id="255017262">
      <w:bodyDiv w:val="1"/>
      <w:marLeft w:val="0"/>
      <w:marRight w:val="0"/>
      <w:marTop w:val="0"/>
      <w:marBottom w:val="0"/>
      <w:divBdr>
        <w:top w:val="none" w:sz="0" w:space="0" w:color="auto"/>
        <w:left w:val="none" w:sz="0" w:space="0" w:color="auto"/>
        <w:bottom w:val="none" w:sz="0" w:space="0" w:color="auto"/>
        <w:right w:val="none" w:sz="0" w:space="0" w:color="auto"/>
      </w:divBdr>
      <w:divsChild>
        <w:div w:id="791485209">
          <w:marLeft w:val="0"/>
          <w:marRight w:val="0"/>
          <w:marTop w:val="0"/>
          <w:marBottom w:val="0"/>
          <w:divBdr>
            <w:top w:val="none" w:sz="0" w:space="0" w:color="auto"/>
            <w:left w:val="none" w:sz="0" w:space="0" w:color="auto"/>
            <w:bottom w:val="none" w:sz="0" w:space="0" w:color="auto"/>
            <w:right w:val="none" w:sz="0" w:space="0" w:color="auto"/>
          </w:divBdr>
          <w:divsChild>
            <w:div w:id="247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49331">
      <w:bodyDiv w:val="1"/>
      <w:marLeft w:val="0"/>
      <w:marRight w:val="0"/>
      <w:marTop w:val="0"/>
      <w:marBottom w:val="0"/>
      <w:divBdr>
        <w:top w:val="none" w:sz="0" w:space="0" w:color="auto"/>
        <w:left w:val="none" w:sz="0" w:space="0" w:color="auto"/>
        <w:bottom w:val="none" w:sz="0" w:space="0" w:color="auto"/>
        <w:right w:val="none" w:sz="0" w:space="0" w:color="auto"/>
      </w:divBdr>
      <w:divsChild>
        <w:div w:id="325985283">
          <w:marLeft w:val="288"/>
          <w:marRight w:val="0"/>
          <w:marTop w:val="240"/>
          <w:marBottom w:val="0"/>
          <w:divBdr>
            <w:top w:val="none" w:sz="0" w:space="0" w:color="auto"/>
            <w:left w:val="none" w:sz="0" w:space="0" w:color="auto"/>
            <w:bottom w:val="none" w:sz="0" w:space="0" w:color="auto"/>
            <w:right w:val="none" w:sz="0" w:space="0" w:color="auto"/>
          </w:divBdr>
        </w:div>
        <w:div w:id="1345592606">
          <w:marLeft w:val="288"/>
          <w:marRight w:val="0"/>
          <w:marTop w:val="240"/>
          <w:marBottom w:val="0"/>
          <w:divBdr>
            <w:top w:val="none" w:sz="0" w:space="0" w:color="auto"/>
            <w:left w:val="none" w:sz="0" w:space="0" w:color="auto"/>
            <w:bottom w:val="none" w:sz="0" w:space="0" w:color="auto"/>
            <w:right w:val="none" w:sz="0" w:space="0" w:color="auto"/>
          </w:divBdr>
        </w:div>
        <w:div w:id="1632322642">
          <w:marLeft w:val="288"/>
          <w:marRight w:val="0"/>
          <w:marTop w:val="240"/>
          <w:marBottom w:val="0"/>
          <w:divBdr>
            <w:top w:val="none" w:sz="0" w:space="0" w:color="auto"/>
            <w:left w:val="none" w:sz="0" w:space="0" w:color="auto"/>
            <w:bottom w:val="none" w:sz="0" w:space="0" w:color="auto"/>
            <w:right w:val="none" w:sz="0" w:space="0" w:color="auto"/>
          </w:divBdr>
        </w:div>
        <w:div w:id="2131969078">
          <w:marLeft w:val="288"/>
          <w:marRight w:val="0"/>
          <w:marTop w:val="240"/>
          <w:marBottom w:val="0"/>
          <w:divBdr>
            <w:top w:val="none" w:sz="0" w:space="0" w:color="auto"/>
            <w:left w:val="none" w:sz="0" w:space="0" w:color="auto"/>
            <w:bottom w:val="none" w:sz="0" w:space="0" w:color="auto"/>
            <w:right w:val="none" w:sz="0" w:space="0" w:color="auto"/>
          </w:divBdr>
        </w:div>
      </w:divsChild>
    </w:div>
    <w:div w:id="449596756">
      <w:bodyDiv w:val="1"/>
      <w:marLeft w:val="0"/>
      <w:marRight w:val="0"/>
      <w:marTop w:val="0"/>
      <w:marBottom w:val="0"/>
      <w:divBdr>
        <w:top w:val="none" w:sz="0" w:space="0" w:color="auto"/>
        <w:left w:val="none" w:sz="0" w:space="0" w:color="auto"/>
        <w:bottom w:val="none" w:sz="0" w:space="0" w:color="auto"/>
        <w:right w:val="none" w:sz="0" w:space="0" w:color="auto"/>
      </w:divBdr>
      <w:divsChild>
        <w:div w:id="889725388">
          <w:marLeft w:val="547"/>
          <w:marRight w:val="0"/>
          <w:marTop w:val="0"/>
          <w:marBottom w:val="0"/>
          <w:divBdr>
            <w:top w:val="none" w:sz="0" w:space="0" w:color="auto"/>
            <w:left w:val="none" w:sz="0" w:space="0" w:color="auto"/>
            <w:bottom w:val="none" w:sz="0" w:space="0" w:color="auto"/>
            <w:right w:val="none" w:sz="0" w:space="0" w:color="auto"/>
          </w:divBdr>
        </w:div>
        <w:div w:id="952174999">
          <w:marLeft w:val="547"/>
          <w:marRight w:val="0"/>
          <w:marTop w:val="0"/>
          <w:marBottom w:val="0"/>
          <w:divBdr>
            <w:top w:val="none" w:sz="0" w:space="0" w:color="auto"/>
            <w:left w:val="none" w:sz="0" w:space="0" w:color="auto"/>
            <w:bottom w:val="none" w:sz="0" w:space="0" w:color="auto"/>
            <w:right w:val="none" w:sz="0" w:space="0" w:color="auto"/>
          </w:divBdr>
        </w:div>
      </w:divsChild>
    </w:div>
    <w:div w:id="637688344">
      <w:bodyDiv w:val="1"/>
      <w:marLeft w:val="0"/>
      <w:marRight w:val="0"/>
      <w:marTop w:val="0"/>
      <w:marBottom w:val="0"/>
      <w:divBdr>
        <w:top w:val="none" w:sz="0" w:space="0" w:color="auto"/>
        <w:left w:val="none" w:sz="0" w:space="0" w:color="auto"/>
        <w:bottom w:val="none" w:sz="0" w:space="0" w:color="auto"/>
        <w:right w:val="none" w:sz="0" w:space="0" w:color="auto"/>
      </w:divBdr>
      <w:divsChild>
        <w:div w:id="596331790">
          <w:marLeft w:val="0"/>
          <w:marRight w:val="0"/>
          <w:marTop w:val="0"/>
          <w:marBottom w:val="0"/>
          <w:divBdr>
            <w:top w:val="none" w:sz="0" w:space="0" w:color="auto"/>
            <w:left w:val="none" w:sz="0" w:space="0" w:color="auto"/>
            <w:bottom w:val="none" w:sz="0" w:space="0" w:color="auto"/>
            <w:right w:val="none" w:sz="0" w:space="0" w:color="auto"/>
          </w:divBdr>
          <w:divsChild>
            <w:div w:id="373192580">
              <w:marLeft w:val="0"/>
              <w:marRight w:val="0"/>
              <w:marTop w:val="0"/>
              <w:marBottom w:val="0"/>
              <w:divBdr>
                <w:top w:val="none" w:sz="0" w:space="0" w:color="auto"/>
                <w:left w:val="none" w:sz="0" w:space="0" w:color="auto"/>
                <w:bottom w:val="none" w:sz="0" w:space="0" w:color="auto"/>
                <w:right w:val="none" w:sz="0" w:space="0" w:color="auto"/>
              </w:divBdr>
            </w:div>
            <w:div w:id="916791294">
              <w:marLeft w:val="0"/>
              <w:marRight w:val="0"/>
              <w:marTop w:val="0"/>
              <w:marBottom w:val="0"/>
              <w:divBdr>
                <w:top w:val="none" w:sz="0" w:space="0" w:color="auto"/>
                <w:left w:val="none" w:sz="0" w:space="0" w:color="auto"/>
                <w:bottom w:val="none" w:sz="0" w:space="0" w:color="auto"/>
                <w:right w:val="none" w:sz="0" w:space="0" w:color="auto"/>
              </w:divBdr>
            </w:div>
            <w:div w:id="1458723152">
              <w:marLeft w:val="0"/>
              <w:marRight w:val="0"/>
              <w:marTop w:val="0"/>
              <w:marBottom w:val="0"/>
              <w:divBdr>
                <w:top w:val="none" w:sz="0" w:space="0" w:color="auto"/>
                <w:left w:val="none" w:sz="0" w:space="0" w:color="auto"/>
                <w:bottom w:val="none" w:sz="0" w:space="0" w:color="auto"/>
                <w:right w:val="none" w:sz="0" w:space="0" w:color="auto"/>
              </w:divBdr>
            </w:div>
            <w:div w:id="1654211578">
              <w:marLeft w:val="0"/>
              <w:marRight w:val="0"/>
              <w:marTop w:val="0"/>
              <w:marBottom w:val="0"/>
              <w:divBdr>
                <w:top w:val="none" w:sz="0" w:space="0" w:color="auto"/>
                <w:left w:val="none" w:sz="0" w:space="0" w:color="auto"/>
                <w:bottom w:val="none" w:sz="0" w:space="0" w:color="auto"/>
                <w:right w:val="none" w:sz="0" w:space="0" w:color="auto"/>
              </w:divBdr>
            </w:div>
            <w:div w:id="1857384271">
              <w:marLeft w:val="0"/>
              <w:marRight w:val="0"/>
              <w:marTop w:val="0"/>
              <w:marBottom w:val="0"/>
              <w:divBdr>
                <w:top w:val="none" w:sz="0" w:space="0" w:color="auto"/>
                <w:left w:val="none" w:sz="0" w:space="0" w:color="auto"/>
                <w:bottom w:val="none" w:sz="0" w:space="0" w:color="auto"/>
                <w:right w:val="none" w:sz="0" w:space="0" w:color="auto"/>
              </w:divBdr>
            </w:div>
            <w:div w:id="2018727519">
              <w:marLeft w:val="0"/>
              <w:marRight w:val="0"/>
              <w:marTop w:val="0"/>
              <w:marBottom w:val="0"/>
              <w:divBdr>
                <w:top w:val="none" w:sz="0" w:space="0" w:color="auto"/>
                <w:left w:val="none" w:sz="0" w:space="0" w:color="auto"/>
                <w:bottom w:val="none" w:sz="0" w:space="0" w:color="auto"/>
                <w:right w:val="none" w:sz="0" w:space="0" w:color="auto"/>
              </w:divBdr>
            </w:div>
            <w:div w:id="2065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9942">
      <w:bodyDiv w:val="1"/>
      <w:marLeft w:val="0"/>
      <w:marRight w:val="0"/>
      <w:marTop w:val="0"/>
      <w:marBottom w:val="0"/>
      <w:divBdr>
        <w:top w:val="none" w:sz="0" w:space="0" w:color="auto"/>
        <w:left w:val="none" w:sz="0" w:space="0" w:color="auto"/>
        <w:bottom w:val="none" w:sz="0" w:space="0" w:color="auto"/>
        <w:right w:val="none" w:sz="0" w:space="0" w:color="auto"/>
      </w:divBdr>
      <w:divsChild>
        <w:div w:id="451365307">
          <w:marLeft w:val="0"/>
          <w:marRight w:val="0"/>
          <w:marTop w:val="0"/>
          <w:marBottom w:val="0"/>
          <w:divBdr>
            <w:top w:val="none" w:sz="0" w:space="0" w:color="auto"/>
            <w:left w:val="none" w:sz="0" w:space="0" w:color="auto"/>
            <w:bottom w:val="none" w:sz="0" w:space="0" w:color="auto"/>
            <w:right w:val="none" w:sz="0" w:space="0" w:color="auto"/>
          </w:divBdr>
          <w:divsChild>
            <w:div w:id="13100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2458">
      <w:bodyDiv w:val="1"/>
      <w:marLeft w:val="0"/>
      <w:marRight w:val="0"/>
      <w:marTop w:val="0"/>
      <w:marBottom w:val="0"/>
      <w:divBdr>
        <w:top w:val="none" w:sz="0" w:space="0" w:color="auto"/>
        <w:left w:val="none" w:sz="0" w:space="0" w:color="auto"/>
        <w:bottom w:val="none" w:sz="0" w:space="0" w:color="auto"/>
        <w:right w:val="none" w:sz="0" w:space="0" w:color="auto"/>
      </w:divBdr>
    </w:div>
    <w:div w:id="740056073">
      <w:bodyDiv w:val="1"/>
      <w:marLeft w:val="0"/>
      <w:marRight w:val="0"/>
      <w:marTop w:val="0"/>
      <w:marBottom w:val="0"/>
      <w:divBdr>
        <w:top w:val="none" w:sz="0" w:space="0" w:color="auto"/>
        <w:left w:val="none" w:sz="0" w:space="0" w:color="auto"/>
        <w:bottom w:val="none" w:sz="0" w:space="0" w:color="auto"/>
        <w:right w:val="none" w:sz="0" w:space="0" w:color="auto"/>
      </w:divBdr>
      <w:divsChild>
        <w:div w:id="807016167">
          <w:marLeft w:val="0"/>
          <w:marRight w:val="0"/>
          <w:marTop w:val="0"/>
          <w:marBottom w:val="0"/>
          <w:divBdr>
            <w:top w:val="none" w:sz="0" w:space="0" w:color="auto"/>
            <w:left w:val="none" w:sz="0" w:space="0" w:color="auto"/>
            <w:bottom w:val="none" w:sz="0" w:space="0" w:color="auto"/>
            <w:right w:val="none" w:sz="0" w:space="0" w:color="auto"/>
          </w:divBdr>
          <w:divsChild>
            <w:div w:id="22634688">
              <w:marLeft w:val="0"/>
              <w:marRight w:val="0"/>
              <w:marTop w:val="0"/>
              <w:marBottom w:val="0"/>
              <w:divBdr>
                <w:top w:val="none" w:sz="0" w:space="0" w:color="auto"/>
                <w:left w:val="none" w:sz="0" w:space="0" w:color="auto"/>
                <w:bottom w:val="none" w:sz="0" w:space="0" w:color="auto"/>
                <w:right w:val="none" w:sz="0" w:space="0" w:color="auto"/>
              </w:divBdr>
            </w:div>
            <w:div w:id="800853577">
              <w:marLeft w:val="0"/>
              <w:marRight w:val="0"/>
              <w:marTop w:val="0"/>
              <w:marBottom w:val="0"/>
              <w:divBdr>
                <w:top w:val="none" w:sz="0" w:space="0" w:color="auto"/>
                <w:left w:val="none" w:sz="0" w:space="0" w:color="auto"/>
                <w:bottom w:val="none" w:sz="0" w:space="0" w:color="auto"/>
                <w:right w:val="none" w:sz="0" w:space="0" w:color="auto"/>
              </w:divBdr>
            </w:div>
            <w:div w:id="13425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2859">
      <w:bodyDiv w:val="1"/>
      <w:marLeft w:val="0"/>
      <w:marRight w:val="0"/>
      <w:marTop w:val="0"/>
      <w:marBottom w:val="0"/>
      <w:divBdr>
        <w:top w:val="none" w:sz="0" w:space="0" w:color="auto"/>
        <w:left w:val="none" w:sz="0" w:space="0" w:color="auto"/>
        <w:bottom w:val="none" w:sz="0" w:space="0" w:color="auto"/>
        <w:right w:val="none" w:sz="0" w:space="0" w:color="auto"/>
      </w:divBdr>
      <w:divsChild>
        <w:div w:id="38819534">
          <w:marLeft w:val="0"/>
          <w:marRight w:val="0"/>
          <w:marTop w:val="0"/>
          <w:marBottom w:val="0"/>
          <w:divBdr>
            <w:top w:val="none" w:sz="0" w:space="0" w:color="auto"/>
            <w:left w:val="none" w:sz="0" w:space="0" w:color="auto"/>
            <w:bottom w:val="none" w:sz="0" w:space="0" w:color="auto"/>
            <w:right w:val="none" w:sz="0" w:space="0" w:color="auto"/>
          </w:divBdr>
          <w:divsChild>
            <w:div w:id="20506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0376">
      <w:bodyDiv w:val="1"/>
      <w:marLeft w:val="0"/>
      <w:marRight w:val="0"/>
      <w:marTop w:val="0"/>
      <w:marBottom w:val="0"/>
      <w:divBdr>
        <w:top w:val="none" w:sz="0" w:space="0" w:color="auto"/>
        <w:left w:val="none" w:sz="0" w:space="0" w:color="auto"/>
        <w:bottom w:val="none" w:sz="0" w:space="0" w:color="auto"/>
        <w:right w:val="none" w:sz="0" w:space="0" w:color="auto"/>
      </w:divBdr>
      <w:divsChild>
        <w:div w:id="55206009">
          <w:marLeft w:val="734"/>
          <w:marRight w:val="0"/>
          <w:marTop w:val="240"/>
          <w:marBottom w:val="0"/>
          <w:divBdr>
            <w:top w:val="none" w:sz="0" w:space="0" w:color="auto"/>
            <w:left w:val="none" w:sz="0" w:space="0" w:color="auto"/>
            <w:bottom w:val="none" w:sz="0" w:space="0" w:color="auto"/>
            <w:right w:val="none" w:sz="0" w:space="0" w:color="auto"/>
          </w:divBdr>
        </w:div>
        <w:div w:id="456795658">
          <w:marLeft w:val="734"/>
          <w:marRight w:val="0"/>
          <w:marTop w:val="240"/>
          <w:marBottom w:val="0"/>
          <w:divBdr>
            <w:top w:val="none" w:sz="0" w:space="0" w:color="auto"/>
            <w:left w:val="none" w:sz="0" w:space="0" w:color="auto"/>
            <w:bottom w:val="none" w:sz="0" w:space="0" w:color="auto"/>
            <w:right w:val="none" w:sz="0" w:space="0" w:color="auto"/>
          </w:divBdr>
        </w:div>
        <w:div w:id="638344595">
          <w:marLeft w:val="734"/>
          <w:marRight w:val="0"/>
          <w:marTop w:val="240"/>
          <w:marBottom w:val="0"/>
          <w:divBdr>
            <w:top w:val="none" w:sz="0" w:space="0" w:color="auto"/>
            <w:left w:val="none" w:sz="0" w:space="0" w:color="auto"/>
            <w:bottom w:val="none" w:sz="0" w:space="0" w:color="auto"/>
            <w:right w:val="none" w:sz="0" w:space="0" w:color="auto"/>
          </w:divBdr>
        </w:div>
        <w:div w:id="1848060228">
          <w:marLeft w:val="734"/>
          <w:marRight w:val="0"/>
          <w:marTop w:val="240"/>
          <w:marBottom w:val="0"/>
          <w:divBdr>
            <w:top w:val="none" w:sz="0" w:space="0" w:color="auto"/>
            <w:left w:val="none" w:sz="0" w:space="0" w:color="auto"/>
            <w:bottom w:val="none" w:sz="0" w:space="0" w:color="auto"/>
            <w:right w:val="none" w:sz="0" w:space="0" w:color="auto"/>
          </w:divBdr>
        </w:div>
      </w:divsChild>
    </w:div>
    <w:div w:id="926226858">
      <w:bodyDiv w:val="1"/>
      <w:marLeft w:val="0"/>
      <w:marRight w:val="0"/>
      <w:marTop w:val="0"/>
      <w:marBottom w:val="0"/>
      <w:divBdr>
        <w:top w:val="none" w:sz="0" w:space="0" w:color="auto"/>
        <w:left w:val="none" w:sz="0" w:space="0" w:color="auto"/>
        <w:bottom w:val="none" w:sz="0" w:space="0" w:color="auto"/>
        <w:right w:val="none" w:sz="0" w:space="0" w:color="auto"/>
      </w:divBdr>
      <w:divsChild>
        <w:div w:id="68816558">
          <w:marLeft w:val="734"/>
          <w:marRight w:val="0"/>
          <w:marTop w:val="240"/>
          <w:marBottom w:val="0"/>
          <w:divBdr>
            <w:top w:val="none" w:sz="0" w:space="0" w:color="auto"/>
            <w:left w:val="none" w:sz="0" w:space="0" w:color="auto"/>
            <w:bottom w:val="none" w:sz="0" w:space="0" w:color="auto"/>
            <w:right w:val="none" w:sz="0" w:space="0" w:color="auto"/>
          </w:divBdr>
        </w:div>
        <w:div w:id="184029296">
          <w:marLeft w:val="734"/>
          <w:marRight w:val="0"/>
          <w:marTop w:val="240"/>
          <w:marBottom w:val="0"/>
          <w:divBdr>
            <w:top w:val="none" w:sz="0" w:space="0" w:color="auto"/>
            <w:left w:val="none" w:sz="0" w:space="0" w:color="auto"/>
            <w:bottom w:val="none" w:sz="0" w:space="0" w:color="auto"/>
            <w:right w:val="none" w:sz="0" w:space="0" w:color="auto"/>
          </w:divBdr>
        </w:div>
        <w:div w:id="700671717">
          <w:marLeft w:val="734"/>
          <w:marRight w:val="0"/>
          <w:marTop w:val="240"/>
          <w:marBottom w:val="0"/>
          <w:divBdr>
            <w:top w:val="none" w:sz="0" w:space="0" w:color="auto"/>
            <w:left w:val="none" w:sz="0" w:space="0" w:color="auto"/>
            <w:bottom w:val="none" w:sz="0" w:space="0" w:color="auto"/>
            <w:right w:val="none" w:sz="0" w:space="0" w:color="auto"/>
          </w:divBdr>
        </w:div>
      </w:divsChild>
    </w:div>
    <w:div w:id="927157071">
      <w:bodyDiv w:val="1"/>
      <w:marLeft w:val="0"/>
      <w:marRight w:val="0"/>
      <w:marTop w:val="0"/>
      <w:marBottom w:val="0"/>
      <w:divBdr>
        <w:top w:val="none" w:sz="0" w:space="0" w:color="auto"/>
        <w:left w:val="none" w:sz="0" w:space="0" w:color="auto"/>
        <w:bottom w:val="none" w:sz="0" w:space="0" w:color="auto"/>
        <w:right w:val="none" w:sz="0" w:space="0" w:color="auto"/>
      </w:divBdr>
      <w:divsChild>
        <w:div w:id="2010516852">
          <w:marLeft w:val="0"/>
          <w:marRight w:val="0"/>
          <w:marTop w:val="0"/>
          <w:marBottom w:val="0"/>
          <w:divBdr>
            <w:top w:val="none" w:sz="0" w:space="0" w:color="auto"/>
            <w:left w:val="none" w:sz="0" w:space="0" w:color="auto"/>
            <w:bottom w:val="none" w:sz="0" w:space="0" w:color="auto"/>
            <w:right w:val="none" w:sz="0" w:space="0" w:color="auto"/>
          </w:divBdr>
          <w:divsChild>
            <w:div w:id="20672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0562">
      <w:bodyDiv w:val="1"/>
      <w:marLeft w:val="0"/>
      <w:marRight w:val="0"/>
      <w:marTop w:val="0"/>
      <w:marBottom w:val="0"/>
      <w:divBdr>
        <w:top w:val="none" w:sz="0" w:space="0" w:color="auto"/>
        <w:left w:val="none" w:sz="0" w:space="0" w:color="auto"/>
        <w:bottom w:val="none" w:sz="0" w:space="0" w:color="auto"/>
        <w:right w:val="none" w:sz="0" w:space="0" w:color="auto"/>
      </w:divBdr>
      <w:divsChild>
        <w:div w:id="1805803955">
          <w:marLeft w:val="0"/>
          <w:marRight w:val="0"/>
          <w:marTop w:val="0"/>
          <w:marBottom w:val="0"/>
          <w:divBdr>
            <w:top w:val="none" w:sz="0" w:space="0" w:color="auto"/>
            <w:left w:val="none" w:sz="0" w:space="0" w:color="auto"/>
            <w:bottom w:val="none" w:sz="0" w:space="0" w:color="auto"/>
            <w:right w:val="none" w:sz="0" w:space="0" w:color="auto"/>
          </w:divBdr>
          <w:divsChild>
            <w:div w:id="369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4538">
      <w:bodyDiv w:val="1"/>
      <w:marLeft w:val="0"/>
      <w:marRight w:val="0"/>
      <w:marTop w:val="0"/>
      <w:marBottom w:val="0"/>
      <w:divBdr>
        <w:top w:val="none" w:sz="0" w:space="0" w:color="auto"/>
        <w:left w:val="none" w:sz="0" w:space="0" w:color="auto"/>
        <w:bottom w:val="none" w:sz="0" w:space="0" w:color="auto"/>
        <w:right w:val="none" w:sz="0" w:space="0" w:color="auto"/>
      </w:divBdr>
      <w:divsChild>
        <w:div w:id="73169341">
          <w:marLeft w:val="734"/>
          <w:marRight w:val="0"/>
          <w:marTop w:val="240"/>
          <w:marBottom w:val="0"/>
          <w:divBdr>
            <w:top w:val="none" w:sz="0" w:space="0" w:color="auto"/>
            <w:left w:val="none" w:sz="0" w:space="0" w:color="auto"/>
            <w:bottom w:val="none" w:sz="0" w:space="0" w:color="auto"/>
            <w:right w:val="none" w:sz="0" w:space="0" w:color="auto"/>
          </w:divBdr>
        </w:div>
        <w:div w:id="135025548">
          <w:marLeft w:val="288"/>
          <w:marRight w:val="0"/>
          <w:marTop w:val="240"/>
          <w:marBottom w:val="0"/>
          <w:divBdr>
            <w:top w:val="none" w:sz="0" w:space="0" w:color="auto"/>
            <w:left w:val="none" w:sz="0" w:space="0" w:color="auto"/>
            <w:bottom w:val="none" w:sz="0" w:space="0" w:color="auto"/>
            <w:right w:val="none" w:sz="0" w:space="0" w:color="auto"/>
          </w:divBdr>
        </w:div>
        <w:div w:id="353503247">
          <w:marLeft w:val="734"/>
          <w:marRight w:val="0"/>
          <w:marTop w:val="240"/>
          <w:marBottom w:val="0"/>
          <w:divBdr>
            <w:top w:val="none" w:sz="0" w:space="0" w:color="auto"/>
            <w:left w:val="none" w:sz="0" w:space="0" w:color="auto"/>
            <w:bottom w:val="none" w:sz="0" w:space="0" w:color="auto"/>
            <w:right w:val="none" w:sz="0" w:space="0" w:color="auto"/>
          </w:divBdr>
        </w:div>
        <w:div w:id="361713100">
          <w:marLeft w:val="734"/>
          <w:marRight w:val="0"/>
          <w:marTop w:val="240"/>
          <w:marBottom w:val="0"/>
          <w:divBdr>
            <w:top w:val="none" w:sz="0" w:space="0" w:color="auto"/>
            <w:left w:val="none" w:sz="0" w:space="0" w:color="auto"/>
            <w:bottom w:val="none" w:sz="0" w:space="0" w:color="auto"/>
            <w:right w:val="none" w:sz="0" w:space="0" w:color="auto"/>
          </w:divBdr>
        </w:div>
        <w:div w:id="638729551">
          <w:marLeft w:val="734"/>
          <w:marRight w:val="0"/>
          <w:marTop w:val="240"/>
          <w:marBottom w:val="0"/>
          <w:divBdr>
            <w:top w:val="none" w:sz="0" w:space="0" w:color="auto"/>
            <w:left w:val="none" w:sz="0" w:space="0" w:color="auto"/>
            <w:bottom w:val="none" w:sz="0" w:space="0" w:color="auto"/>
            <w:right w:val="none" w:sz="0" w:space="0" w:color="auto"/>
          </w:divBdr>
        </w:div>
        <w:div w:id="694303817">
          <w:marLeft w:val="734"/>
          <w:marRight w:val="0"/>
          <w:marTop w:val="240"/>
          <w:marBottom w:val="0"/>
          <w:divBdr>
            <w:top w:val="none" w:sz="0" w:space="0" w:color="auto"/>
            <w:left w:val="none" w:sz="0" w:space="0" w:color="auto"/>
            <w:bottom w:val="none" w:sz="0" w:space="0" w:color="auto"/>
            <w:right w:val="none" w:sz="0" w:space="0" w:color="auto"/>
          </w:divBdr>
        </w:div>
        <w:div w:id="1558126812">
          <w:marLeft w:val="734"/>
          <w:marRight w:val="0"/>
          <w:marTop w:val="240"/>
          <w:marBottom w:val="0"/>
          <w:divBdr>
            <w:top w:val="none" w:sz="0" w:space="0" w:color="auto"/>
            <w:left w:val="none" w:sz="0" w:space="0" w:color="auto"/>
            <w:bottom w:val="none" w:sz="0" w:space="0" w:color="auto"/>
            <w:right w:val="none" w:sz="0" w:space="0" w:color="auto"/>
          </w:divBdr>
        </w:div>
      </w:divsChild>
    </w:div>
    <w:div w:id="1052121118">
      <w:bodyDiv w:val="1"/>
      <w:marLeft w:val="0"/>
      <w:marRight w:val="0"/>
      <w:marTop w:val="0"/>
      <w:marBottom w:val="0"/>
      <w:divBdr>
        <w:top w:val="none" w:sz="0" w:space="0" w:color="auto"/>
        <w:left w:val="none" w:sz="0" w:space="0" w:color="auto"/>
        <w:bottom w:val="none" w:sz="0" w:space="0" w:color="auto"/>
        <w:right w:val="none" w:sz="0" w:space="0" w:color="auto"/>
      </w:divBdr>
      <w:divsChild>
        <w:div w:id="986281093">
          <w:marLeft w:val="0"/>
          <w:marRight w:val="0"/>
          <w:marTop w:val="0"/>
          <w:marBottom w:val="0"/>
          <w:divBdr>
            <w:top w:val="none" w:sz="0" w:space="0" w:color="auto"/>
            <w:left w:val="none" w:sz="0" w:space="0" w:color="auto"/>
            <w:bottom w:val="none" w:sz="0" w:space="0" w:color="auto"/>
            <w:right w:val="none" w:sz="0" w:space="0" w:color="auto"/>
          </w:divBdr>
          <w:divsChild>
            <w:div w:id="258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9022">
      <w:bodyDiv w:val="1"/>
      <w:marLeft w:val="0"/>
      <w:marRight w:val="0"/>
      <w:marTop w:val="0"/>
      <w:marBottom w:val="0"/>
      <w:divBdr>
        <w:top w:val="none" w:sz="0" w:space="0" w:color="auto"/>
        <w:left w:val="none" w:sz="0" w:space="0" w:color="auto"/>
        <w:bottom w:val="none" w:sz="0" w:space="0" w:color="auto"/>
        <w:right w:val="none" w:sz="0" w:space="0" w:color="auto"/>
      </w:divBdr>
      <w:divsChild>
        <w:div w:id="40057641">
          <w:marLeft w:val="0"/>
          <w:marRight w:val="0"/>
          <w:marTop w:val="0"/>
          <w:marBottom w:val="0"/>
          <w:divBdr>
            <w:top w:val="none" w:sz="0" w:space="0" w:color="auto"/>
            <w:left w:val="none" w:sz="0" w:space="0" w:color="auto"/>
            <w:bottom w:val="none" w:sz="0" w:space="0" w:color="auto"/>
            <w:right w:val="none" w:sz="0" w:space="0" w:color="auto"/>
          </w:divBdr>
        </w:div>
      </w:divsChild>
    </w:div>
    <w:div w:id="1173956578">
      <w:bodyDiv w:val="1"/>
      <w:marLeft w:val="0"/>
      <w:marRight w:val="0"/>
      <w:marTop w:val="0"/>
      <w:marBottom w:val="0"/>
      <w:divBdr>
        <w:top w:val="none" w:sz="0" w:space="0" w:color="auto"/>
        <w:left w:val="none" w:sz="0" w:space="0" w:color="auto"/>
        <w:bottom w:val="none" w:sz="0" w:space="0" w:color="auto"/>
        <w:right w:val="none" w:sz="0" w:space="0" w:color="auto"/>
      </w:divBdr>
      <w:divsChild>
        <w:div w:id="1138037459">
          <w:marLeft w:val="0"/>
          <w:marRight w:val="0"/>
          <w:marTop w:val="0"/>
          <w:marBottom w:val="0"/>
          <w:divBdr>
            <w:top w:val="none" w:sz="0" w:space="0" w:color="auto"/>
            <w:left w:val="none" w:sz="0" w:space="0" w:color="auto"/>
            <w:bottom w:val="none" w:sz="0" w:space="0" w:color="auto"/>
            <w:right w:val="none" w:sz="0" w:space="0" w:color="auto"/>
          </w:divBdr>
        </w:div>
      </w:divsChild>
    </w:div>
    <w:div w:id="1198352362">
      <w:bodyDiv w:val="1"/>
      <w:marLeft w:val="0"/>
      <w:marRight w:val="0"/>
      <w:marTop w:val="0"/>
      <w:marBottom w:val="0"/>
      <w:divBdr>
        <w:top w:val="none" w:sz="0" w:space="0" w:color="auto"/>
        <w:left w:val="none" w:sz="0" w:space="0" w:color="auto"/>
        <w:bottom w:val="none" w:sz="0" w:space="0" w:color="auto"/>
        <w:right w:val="none" w:sz="0" w:space="0" w:color="auto"/>
      </w:divBdr>
      <w:divsChild>
        <w:div w:id="1640070712">
          <w:marLeft w:val="547"/>
          <w:marRight w:val="0"/>
          <w:marTop w:val="0"/>
          <w:marBottom w:val="0"/>
          <w:divBdr>
            <w:top w:val="none" w:sz="0" w:space="0" w:color="auto"/>
            <w:left w:val="none" w:sz="0" w:space="0" w:color="auto"/>
            <w:bottom w:val="none" w:sz="0" w:space="0" w:color="auto"/>
            <w:right w:val="none" w:sz="0" w:space="0" w:color="auto"/>
          </w:divBdr>
        </w:div>
        <w:div w:id="1799760742">
          <w:marLeft w:val="547"/>
          <w:marRight w:val="0"/>
          <w:marTop w:val="0"/>
          <w:marBottom w:val="0"/>
          <w:divBdr>
            <w:top w:val="none" w:sz="0" w:space="0" w:color="auto"/>
            <w:left w:val="none" w:sz="0" w:space="0" w:color="auto"/>
            <w:bottom w:val="none" w:sz="0" w:space="0" w:color="auto"/>
            <w:right w:val="none" w:sz="0" w:space="0" w:color="auto"/>
          </w:divBdr>
        </w:div>
      </w:divsChild>
    </w:div>
    <w:div w:id="1327393624">
      <w:bodyDiv w:val="1"/>
      <w:marLeft w:val="0"/>
      <w:marRight w:val="0"/>
      <w:marTop w:val="0"/>
      <w:marBottom w:val="0"/>
      <w:divBdr>
        <w:top w:val="none" w:sz="0" w:space="0" w:color="auto"/>
        <w:left w:val="none" w:sz="0" w:space="0" w:color="auto"/>
        <w:bottom w:val="none" w:sz="0" w:space="0" w:color="auto"/>
        <w:right w:val="none" w:sz="0" w:space="0" w:color="auto"/>
      </w:divBdr>
      <w:divsChild>
        <w:div w:id="1078941053">
          <w:marLeft w:val="0"/>
          <w:marRight w:val="0"/>
          <w:marTop w:val="0"/>
          <w:marBottom w:val="0"/>
          <w:divBdr>
            <w:top w:val="none" w:sz="0" w:space="0" w:color="auto"/>
            <w:left w:val="none" w:sz="0" w:space="0" w:color="auto"/>
            <w:bottom w:val="none" w:sz="0" w:space="0" w:color="auto"/>
            <w:right w:val="none" w:sz="0" w:space="0" w:color="auto"/>
          </w:divBdr>
          <w:divsChild>
            <w:div w:id="101596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0719">
      <w:bodyDiv w:val="1"/>
      <w:marLeft w:val="0"/>
      <w:marRight w:val="0"/>
      <w:marTop w:val="0"/>
      <w:marBottom w:val="0"/>
      <w:divBdr>
        <w:top w:val="none" w:sz="0" w:space="0" w:color="auto"/>
        <w:left w:val="none" w:sz="0" w:space="0" w:color="auto"/>
        <w:bottom w:val="none" w:sz="0" w:space="0" w:color="auto"/>
        <w:right w:val="none" w:sz="0" w:space="0" w:color="auto"/>
      </w:divBdr>
      <w:divsChild>
        <w:div w:id="57216570">
          <w:marLeft w:val="734"/>
          <w:marRight w:val="0"/>
          <w:marTop w:val="240"/>
          <w:marBottom w:val="0"/>
          <w:divBdr>
            <w:top w:val="none" w:sz="0" w:space="0" w:color="auto"/>
            <w:left w:val="none" w:sz="0" w:space="0" w:color="auto"/>
            <w:bottom w:val="none" w:sz="0" w:space="0" w:color="auto"/>
            <w:right w:val="none" w:sz="0" w:space="0" w:color="auto"/>
          </w:divBdr>
        </w:div>
        <w:div w:id="810025192">
          <w:marLeft w:val="734"/>
          <w:marRight w:val="0"/>
          <w:marTop w:val="240"/>
          <w:marBottom w:val="0"/>
          <w:divBdr>
            <w:top w:val="none" w:sz="0" w:space="0" w:color="auto"/>
            <w:left w:val="none" w:sz="0" w:space="0" w:color="auto"/>
            <w:bottom w:val="none" w:sz="0" w:space="0" w:color="auto"/>
            <w:right w:val="none" w:sz="0" w:space="0" w:color="auto"/>
          </w:divBdr>
        </w:div>
        <w:div w:id="1258440571">
          <w:marLeft w:val="734"/>
          <w:marRight w:val="0"/>
          <w:marTop w:val="240"/>
          <w:marBottom w:val="0"/>
          <w:divBdr>
            <w:top w:val="none" w:sz="0" w:space="0" w:color="auto"/>
            <w:left w:val="none" w:sz="0" w:space="0" w:color="auto"/>
            <w:bottom w:val="none" w:sz="0" w:space="0" w:color="auto"/>
            <w:right w:val="none" w:sz="0" w:space="0" w:color="auto"/>
          </w:divBdr>
        </w:div>
      </w:divsChild>
    </w:div>
    <w:div w:id="1471090921">
      <w:bodyDiv w:val="1"/>
      <w:marLeft w:val="0"/>
      <w:marRight w:val="0"/>
      <w:marTop w:val="0"/>
      <w:marBottom w:val="0"/>
      <w:divBdr>
        <w:top w:val="none" w:sz="0" w:space="0" w:color="auto"/>
        <w:left w:val="none" w:sz="0" w:space="0" w:color="auto"/>
        <w:bottom w:val="none" w:sz="0" w:space="0" w:color="auto"/>
        <w:right w:val="none" w:sz="0" w:space="0" w:color="auto"/>
      </w:divBdr>
      <w:divsChild>
        <w:div w:id="332799494">
          <w:marLeft w:val="734"/>
          <w:marRight w:val="0"/>
          <w:marTop w:val="143"/>
          <w:marBottom w:val="0"/>
          <w:divBdr>
            <w:top w:val="none" w:sz="0" w:space="0" w:color="auto"/>
            <w:left w:val="none" w:sz="0" w:space="0" w:color="auto"/>
            <w:bottom w:val="none" w:sz="0" w:space="0" w:color="auto"/>
            <w:right w:val="none" w:sz="0" w:space="0" w:color="auto"/>
          </w:divBdr>
        </w:div>
        <w:div w:id="922420450">
          <w:marLeft w:val="734"/>
          <w:marRight w:val="0"/>
          <w:marTop w:val="143"/>
          <w:marBottom w:val="0"/>
          <w:divBdr>
            <w:top w:val="none" w:sz="0" w:space="0" w:color="auto"/>
            <w:left w:val="none" w:sz="0" w:space="0" w:color="auto"/>
            <w:bottom w:val="none" w:sz="0" w:space="0" w:color="auto"/>
            <w:right w:val="none" w:sz="0" w:space="0" w:color="auto"/>
          </w:divBdr>
        </w:div>
        <w:div w:id="1150947891">
          <w:marLeft w:val="734"/>
          <w:marRight w:val="0"/>
          <w:marTop w:val="143"/>
          <w:marBottom w:val="0"/>
          <w:divBdr>
            <w:top w:val="none" w:sz="0" w:space="0" w:color="auto"/>
            <w:left w:val="none" w:sz="0" w:space="0" w:color="auto"/>
            <w:bottom w:val="none" w:sz="0" w:space="0" w:color="auto"/>
            <w:right w:val="none" w:sz="0" w:space="0" w:color="auto"/>
          </w:divBdr>
        </w:div>
        <w:div w:id="1184200540">
          <w:marLeft w:val="734"/>
          <w:marRight w:val="0"/>
          <w:marTop w:val="143"/>
          <w:marBottom w:val="0"/>
          <w:divBdr>
            <w:top w:val="none" w:sz="0" w:space="0" w:color="auto"/>
            <w:left w:val="none" w:sz="0" w:space="0" w:color="auto"/>
            <w:bottom w:val="none" w:sz="0" w:space="0" w:color="auto"/>
            <w:right w:val="none" w:sz="0" w:space="0" w:color="auto"/>
          </w:divBdr>
        </w:div>
      </w:divsChild>
    </w:div>
    <w:div w:id="1522089757">
      <w:bodyDiv w:val="1"/>
      <w:marLeft w:val="0"/>
      <w:marRight w:val="0"/>
      <w:marTop w:val="0"/>
      <w:marBottom w:val="0"/>
      <w:divBdr>
        <w:top w:val="none" w:sz="0" w:space="0" w:color="auto"/>
        <w:left w:val="none" w:sz="0" w:space="0" w:color="auto"/>
        <w:bottom w:val="none" w:sz="0" w:space="0" w:color="auto"/>
        <w:right w:val="none" w:sz="0" w:space="0" w:color="auto"/>
      </w:divBdr>
      <w:divsChild>
        <w:div w:id="441462169">
          <w:marLeft w:val="0"/>
          <w:marRight w:val="0"/>
          <w:marTop w:val="0"/>
          <w:marBottom w:val="0"/>
          <w:divBdr>
            <w:top w:val="none" w:sz="0" w:space="0" w:color="auto"/>
            <w:left w:val="none" w:sz="0" w:space="0" w:color="auto"/>
            <w:bottom w:val="none" w:sz="0" w:space="0" w:color="auto"/>
            <w:right w:val="none" w:sz="0" w:space="0" w:color="auto"/>
          </w:divBdr>
          <w:divsChild>
            <w:div w:id="5205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615">
      <w:bodyDiv w:val="1"/>
      <w:marLeft w:val="0"/>
      <w:marRight w:val="0"/>
      <w:marTop w:val="0"/>
      <w:marBottom w:val="0"/>
      <w:divBdr>
        <w:top w:val="none" w:sz="0" w:space="0" w:color="auto"/>
        <w:left w:val="none" w:sz="0" w:space="0" w:color="auto"/>
        <w:bottom w:val="none" w:sz="0" w:space="0" w:color="auto"/>
        <w:right w:val="none" w:sz="0" w:space="0" w:color="auto"/>
      </w:divBdr>
      <w:divsChild>
        <w:div w:id="276064122">
          <w:marLeft w:val="0"/>
          <w:marRight w:val="0"/>
          <w:marTop w:val="0"/>
          <w:marBottom w:val="0"/>
          <w:divBdr>
            <w:top w:val="none" w:sz="0" w:space="0" w:color="auto"/>
            <w:left w:val="none" w:sz="0" w:space="0" w:color="auto"/>
            <w:bottom w:val="none" w:sz="0" w:space="0" w:color="auto"/>
            <w:right w:val="none" w:sz="0" w:space="0" w:color="auto"/>
          </w:divBdr>
        </w:div>
      </w:divsChild>
    </w:div>
    <w:div w:id="1668358717">
      <w:bodyDiv w:val="1"/>
      <w:marLeft w:val="0"/>
      <w:marRight w:val="0"/>
      <w:marTop w:val="0"/>
      <w:marBottom w:val="0"/>
      <w:divBdr>
        <w:top w:val="none" w:sz="0" w:space="0" w:color="auto"/>
        <w:left w:val="none" w:sz="0" w:space="0" w:color="auto"/>
        <w:bottom w:val="none" w:sz="0" w:space="0" w:color="auto"/>
        <w:right w:val="none" w:sz="0" w:space="0" w:color="auto"/>
      </w:divBdr>
      <w:divsChild>
        <w:div w:id="373969802">
          <w:marLeft w:val="547"/>
          <w:marRight w:val="0"/>
          <w:marTop w:val="0"/>
          <w:marBottom w:val="0"/>
          <w:divBdr>
            <w:top w:val="none" w:sz="0" w:space="0" w:color="auto"/>
            <w:left w:val="none" w:sz="0" w:space="0" w:color="auto"/>
            <w:bottom w:val="none" w:sz="0" w:space="0" w:color="auto"/>
            <w:right w:val="none" w:sz="0" w:space="0" w:color="auto"/>
          </w:divBdr>
        </w:div>
        <w:div w:id="582837325">
          <w:marLeft w:val="547"/>
          <w:marRight w:val="0"/>
          <w:marTop w:val="0"/>
          <w:marBottom w:val="0"/>
          <w:divBdr>
            <w:top w:val="none" w:sz="0" w:space="0" w:color="auto"/>
            <w:left w:val="none" w:sz="0" w:space="0" w:color="auto"/>
            <w:bottom w:val="none" w:sz="0" w:space="0" w:color="auto"/>
            <w:right w:val="none" w:sz="0" w:space="0" w:color="auto"/>
          </w:divBdr>
        </w:div>
      </w:divsChild>
    </w:div>
    <w:div w:id="1678967477">
      <w:bodyDiv w:val="1"/>
      <w:marLeft w:val="0"/>
      <w:marRight w:val="0"/>
      <w:marTop w:val="0"/>
      <w:marBottom w:val="0"/>
      <w:divBdr>
        <w:top w:val="none" w:sz="0" w:space="0" w:color="auto"/>
        <w:left w:val="none" w:sz="0" w:space="0" w:color="auto"/>
        <w:bottom w:val="none" w:sz="0" w:space="0" w:color="auto"/>
        <w:right w:val="none" w:sz="0" w:space="0" w:color="auto"/>
      </w:divBdr>
      <w:divsChild>
        <w:div w:id="356465218">
          <w:marLeft w:val="734"/>
          <w:marRight w:val="0"/>
          <w:marTop w:val="0"/>
          <w:marBottom w:val="0"/>
          <w:divBdr>
            <w:top w:val="none" w:sz="0" w:space="0" w:color="auto"/>
            <w:left w:val="none" w:sz="0" w:space="0" w:color="auto"/>
            <w:bottom w:val="none" w:sz="0" w:space="0" w:color="auto"/>
            <w:right w:val="none" w:sz="0" w:space="0" w:color="auto"/>
          </w:divBdr>
        </w:div>
        <w:div w:id="846016661">
          <w:marLeft w:val="734"/>
          <w:marRight w:val="0"/>
          <w:marTop w:val="143"/>
          <w:marBottom w:val="0"/>
          <w:divBdr>
            <w:top w:val="none" w:sz="0" w:space="0" w:color="auto"/>
            <w:left w:val="none" w:sz="0" w:space="0" w:color="auto"/>
            <w:bottom w:val="none" w:sz="0" w:space="0" w:color="auto"/>
            <w:right w:val="none" w:sz="0" w:space="0" w:color="auto"/>
          </w:divBdr>
        </w:div>
        <w:div w:id="1260529943">
          <w:marLeft w:val="734"/>
          <w:marRight w:val="0"/>
          <w:marTop w:val="143"/>
          <w:marBottom w:val="0"/>
          <w:divBdr>
            <w:top w:val="none" w:sz="0" w:space="0" w:color="auto"/>
            <w:left w:val="none" w:sz="0" w:space="0" w:color="auto"/>
            <w:bottom w:val="none" w:sz="0" w:space="0" w:color="auto"/>
            <w:right w:val="none" w:sz="0" w:space="0" w:color="auto"/>
          </w:divBdr>
        </w:div>
        <w:div w:id="2136680797">
          <w:marLeft w:val="734"/>
          <w:marRight w:val="0"/>
          <w:marTop w:val="143"/>
          <w:marBottom w:val="0"/>
          <w:divBdr>
            <w:top w:val="none" w:sz="0" w:space="0" w:color="auto"/>
            <w:left w:val="none" w:sz="0" w:space="0" w:color="auto"/>
            <w:bottom w:val="none" w:sz="0" w:space="0" w:color="auto"/>
            <w:right w:val="none" w:sz="0" w:space="0" w:color="auto"/>
          </w:divBdr>
        </w:div>
      </w:divsChild>
    </w:div>
    <w:div w:id="1695574721">
      <w:bodyDiv w:val="1"/>
      <w:marLeft w:val="0"/>
      <w:marRight w:val="0"/>
      <w:marTop w:val="0"/>
      <w:marBottom w:val="0"/>
      <w:divBdr>
        <w:top w:val="none" w:sz="0" w:space="0" w:color="auto"/>
        <w:left w:val="none" w:sz="0" w:space="0" w:color="auto"/>
        <w:bottom w:val="none" w:sz="0" w:space="0" w:color="auto"/>
        <w:right w:val="none" w:sz="0" w:space="0" w:color="auto"/>
      </w:divBdr>
      <w:divsChild>
        <w:div w:id="263154558">
          <w:marLeft w:val="288"/>
          <w:marRight w:val="0"/>
          <w:marTop w:val="240"/>
          <w:marBottom w:val="0"/>
          <w:divBdr>
            <w:top w:val="none" w:sz="0" w:space="0" w:color="auto"/>
            <w:left w:val="none" w:sz="0" w:space="0" w:color="auto"/>
            <w:bottom w:val="none" w:sz="0" w:space="0" w:color="auto"/>
            <w:right w:val="none" w:sz="0" w:space="0" w:color="auto"/>
          </w:divBdr>
        </w:div>
        <w:div w:id="627054214">
          <w:marLeft w:val="734"/>
          <w:marRight w:val="0"/>
          <w:marTop w:val="240"/>
          <w:marBottom w:val="0"/>
          <w:divBdr>
            <w:top w:val="none" w:sz="0" w:space="0" w:color="auto"/>
            <w:left w:val="none" w:sz="0" w:space="0" w:color="auto"/>
            <w:bottom w:val="none" w:sz="0" w:space="0" w:color="auto"/>
            <w:right w:val="none" w:sz="0" w:space="0" w:color="auto"/>
          </w:divBdr>
        </w:div>
        <w:div w:id="991327519">
          <w:marLeft w:val="734"/>
          <w:marRight w:val="0"/>
          <w:marTop w:val="240"/>
          <w:marBottom w:val="0"/>
          <w:divBdr>
            <w:top w:val="none" w:sz="0" w:space="0" w:color="auto"/>
            <w:left w:val="none" w:sz="0" w:space="0" w:color="auto"/>
            <w:bottom w:val="none" w:sz="0" w:space="0" w:color="auto"/>
            <w:right w:val="none" w:sz="0" w:space="0" w:color="auto"/>
          </w:divBdr>
        </w:div>
        <w:div w:id="1027176162">
          <w:marLeft w:val="734"/>
          <w:marRight w:val="0"/>
          <w:marTop w:val="240"/>
          <w:marBottom w:val="0"/>
          <w:divBdr>
            <w:top w:val="none" w:sz="0" w:space="0" w:color="auto"/>
            <w:left w:val="none" w:sz="0" w:space="0" w:color="auto"/>
            <w:bottom w:val="none" w:sz="0" w:space="0" w:color="auto"/>
            <w:right w:val="none" w:sz="0" w:space="0" w:color="auto"/>
          </w:divBdr>
        </w:div>
        <w:div w:id="1523934825">
          <w:marLeft w:val="734"/>
          <w:marRight w:val="0"/>
          <w:marTop w:val="240"/>
          <w:marBottom w:val="0"/>
          <w:divBdr>
            <w:top w:val="none" w:sz="0" w:space="0" w:color="auto"/>
            <w:left w:val="none" w:sz="0" w:space="0" w:color="auto"/>
            <w:bottom w:val="none" w:sz="0" w:space="0" w:color="auto"/>
            <w:right w:val="none" w:sz="0" w:space="0" w:color="auto"/>
          </w:divBdr>
        </w:div>
        <w:div w:id="1838379683">
          <w:marLeft w:val="734"/>
          <w:marRight w:val="0"/>
          <w:marTop w:val="240"/>
          <w:marBottom w:val="0"/>
          <w:divBdr>
            <w:top w:val="none" w:sz="0" w:space="0" w:color="auto"/>
            <w:left w:val="none" w:sz="0" w:space="0" w:color="auto"/>
            <w:bottom w:val="none" w:sz="0" w:space="0" w:color="auto"/>
            <w:right w:val="none" w:sz="0" w:space="0" w:color="auto"/>
          </w:divBdr>
        </w:div>
        <w:div w:id="2062246718">
          <w:marLeft w:val="734"/>
          <w:marRight w:val="0"/>
          <w:marTop w:val="240"/>
          <w:marBottom w:val="0"/>
          <w:divBdr>
            <w:top w:val="none" w:sz="0" w:space="0" w:color="auto"/>
            <w:left w:val="none" w:sz="0" w:space="0" w:color="auto"/>
            <w:bottom w:val="none" w:sz="0" w:space="0" w:color="auto"/>
            <w:right w:val="none" w:sz="0" w:space="0" w:color="auto"/>
          </w:divBdr>
        </w:div>
      </w:divsChild>
    </w:div>
    <w:div w:id="1721202601">
      <w:bodyDiv w:val="1"/>
      <w:marLeft w:val="0"/>
      <w:marRight w:val="0"/>
      <w:marTop w:val="0"/>
      <w:marBottom w:val="0"/>
      <w:divBdr>
        <w:top w:val="none" w:sz="0" w:space="0" w:color="auto"/>
        <w:left w:val="none" w:sz="0" w:space="0" w:color="auto"/>
        <w:bottom w:val="none" w:sz="0" w:space="0" w:color="auto"/>
        <w:right w:val="none" w:sz="0" w:space="0" w:color="auto"/>
      </w:divBdr>
    </w:div>
    <w:div w:id="1824227019">
      <w:bodyDiv w:val="1"/>
      <w:marLeft w:val="0"/>
      <w:marRight w:val="0"/>
      <w:marTop w:val="0"/>
      <w:marBottom w:val="0"/>
      <w:divBdr>
        <w:top w:val="none" w:sz="0" w:space="0" w:color="auto"/>
        <w:left w:val="none" w:sz="0" w:space="0" w:color="auto"/>
        <w:bottom w:val="none" w:sz="0" w:space="0" w:color="auto"/>
        <w:right w:val="none" w:sz="0" w:space="0" w:color="auto"/>
      </w:divBdr>
      <w:divsChild>
        <w:div w:id="664939372">
          <w:marLeft w:val="0"/>
          <w:marRight w:val="0"/>
          <w:marTop w:val="0"/>
          <w:marBottom w:val="0"/>
          <w:divBdr>
            <w:top w:val="none" w:sz="0" w:space="0" w:color="auto"/>
            <w:left w:val="none" w:sz="0" w:space="0" w:color="auto"/>
            <w:bottom w:val="none" w:sz="0" w:space="0" w:color="auto"/>
            <w:right w:val="none" w:sz="0" w:space="0" w:color="auto"/>
          </w:divBdr>
          <w:divsChild>
            <w:div w:id="3707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9102">
      <w:bodyDiv w:val="1"/>
      <w:marLeft w:val="0"/>
      <w:marRight w:val="0"/>
      <w:marTop w:val="0"/>
      <w:marBottom w:val="0"/>
      <w:divBdr>
        <w:top w:val="none" w:sz="0" w:space="0" w:color="auto"/>
        <w:left w:val="none" w:sz="0" w:space="0" w:color="auto"/>
        <w:bottom w:val="none" w:sz="0" w:space="0" w:color="auto"/>
        <w:right w:val="none" w:sz="0" w:space="0" w:color="auto"/>
      </w:divBdr>
      <w:divsChild>
        <w:div w:id="1869022091">
          <w:marLeft w:val="0"/>
          <w:marRight w:val="0"/>
          <w:marTop w:val="0"/>
          <w:marBottom w:val="0"/>
          <w:divBdr>
            <w:top w:val="none" w:sz="0" w:space="0" w:color="auto"/>
            <w:left w:val="none" w:sz="0" w:space="0" w:color="auto"/>
            <w:bottom w:val="none" w:sz="0" w:space="0" w:color="auto"/>
            <w:right w:val="none" w:sz="0" w:space="0" w:color="auto"/>
          </w:divBdr>
          <w:divsChild>
            <w:div w:id="739409093">
              <w:marLeft w:val="0"/>
              <w:marRight w:val="0"/>
              <w:marTop w:val="0"/>
              <w:marBottom w:val="0"/>
              <w:divBdr>
                <w:top w:val="none" w:sz="0" w:space="0" w:color="auto"/>
                <w:left w:val="none" w:sz="0" w:space="0" w:color="auto"/>
                <w:bottom w:val="none" w:sz="0" w:space="0" w:color="auto"/>
                <w:right w:val="none" w:sz="0" w:space="0" w:color="auto"/>
              </w:divBdr>
            </w:div>
            <w:div w:id="750352485">
              <w:marLeft w:val="0"/>
              <w:marRight w:val="0"/>
              <w:marTop w:val="0"/>
              <w:marBottom w:val="0"/>
              <w:divBdr>
                <w:top w:val="none" w:sz="0" w:space="0" w:color="auto"/>
                <w:left w:val="none" w:sz="0" w:space="0" w:color="auto"/>
                <w:bottom w:val="none" w:sz="0" w:space="0" w:color="auto"/>
                <w:right w:val="none" w:sz="0" w:space="0" w:color="auto"/>
              </w:divBdr>
            </w:div>
            <w:div w:id="1118530590">
              <w:marLeft w:val="0"/>
              <w:marRight w:val="0"/>
              <w:marTop w:val="0"/>
              <w:marBottom w:val="0"/>
              <w:divBdr>
                <w:top w:val="none" w:sz="0" w:space="0" w:color="auto"/>
                <w:left w:val="none" w:sz="0" w:space="0" w:color="auto"/>
                <w:bottom w:val="none" w:sz="0" w:space="0" w:color="auto"/>
                <w:right w:val="none" w:sz="0" w:space="0" w:color="auto"/>
              </w:divBdr>
            </w:div>
            <w:div w:id="1326980324">
              <w:marLeft w:val="0"/>
              <w:marRight w:val="0"/>
              <w:marTop w:val="0"/>
              <w:marBottom w:val="0"/>
              <w:divBdr>
                <w:top w:val="none" w:sz="0" w:space="0" w:color="auto"/>
                <w:left w:val="none" w:sz="0" w:space="0" w:color="auto"/>
                <w:bottom w:val="none" w:sz="0" w:space="0" w:color="auto"/>
                <w:right w:val="none" w:sz="0" w:space="0" w:color="auto"/>
              </w:divBdr>
            </w:div>
            <w:div w:id="1473870539">
              <w:marLeft w:val="0"/>
              <w:marRight w:val="0"/>
              <w:marTop w:val="0"/>
              <w:marBottom w:val="0"/>
              <w:divBdr>
                <w:top w:val="none" w:sz="0" w:space="0" w:color="auto"/>
                <w:left w:val="none" w:sz="0" w:space="0" w:color="auto"/>
                <w:bottom w:val="none" w:sz="0" w:space="0" w:color="auto"/>
                <w:right w:val="none" w:sz="0" w:space="0" w:color="auto"/>
              </w:divBdr>
            </w:div>
            <w:div w:id="1938521698">
              <w:marLeft w:val="0"/>
              <w:marRight w:val="0"/>
              <w:marTop w:val="0"/>
              <w:marBottom w:val="0"/>
              <w:divBdr>
                <w:top w:val="none" w:sz="0" w:space="0" w:color="auto"/>
                <w:left w:val="none" w:sz="0" w:space="0" w:color="auto"/>
                <w:bottom w:val="none" w:sz="0" w:space="0" w:color="auto"/>
                <w:right w:val="none" w:sz="0" w:space="0" w:color="auto"/>
              </w:divBdr>
            </w:div>
            <w:div w:id="20051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target-odd-dev.test.edgekey-staging.net/aem/," TargetMode="External"/><Relationship Id="rId1" Type="http://schemas.openxmlformats.org/officeDocument/2006/relationships/hyperlink" Target="mailto:ivelea@adobe.co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microsoft.com/office/2011/relationships/people" Target="people.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experienceleague.adobe.com/en/docs/platform-learn/implement-web-sdk/applications-setup/setup-target" TargetMode="External"/><Relationship Id="rId74" Type="http://schemas.openxmlformats.org/officeDocument/2006/relationships/image" Target="media/image57.png"/><Relationship Id="rId79" Type="http://schemas.openxmlformats.org/officeDocument/2006/relationships/hyperlink" Target="http://adobe.io/" TargetMode="External"/><Relationship Id="rId5" Type="http://schemas.openxmlformats.org/officeDocument/2006/relationships/webSettings" Target="webSettings.xml"/><Relationship Id="rId19" Type="http://schemas.openxmlformats.org/officeDocument/2006/relationships/hyperlink" Target="mailto:L537+"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control.akamai.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techdocs.akamai.com/edgeworkers/docs/limitation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techdocs.akamai.com/edgeworkers/docs/enable-standard-debug-headers" TargetMode="External"/><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techdocs.akamai.com/edgeworkers/docs/resource-tier-limitation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footer" Target="footer1.xml"/><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experienceleague.adobe.com/en/docs/experience-platform/datastreams/configure"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61" Type="http://schemas.openxmlformats.org/officeDocument/2006/relationships/hyperlink" Target="https://experienceleague.adobe.com/en/docs/experience-platform/web-sdk/use-cases/top-bottom-page-events"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4FA0E-00D8-2147-A70E-930FBE4D7D68}">
  <ds:schemaRefs>
    <ds:schemaRef ds:uri="http://schemas.openxmlformats.org/officeDocument/2006/bibliography"/>
    <ds:schemaRef ds:uri="http://www.w3.org/2000/xmlns/"/>
  </ds:schemaRefs>
</ds:datastoreItem>
</file>

<file path=docMetadata/LabelInfo.xml><?xml version="1.0" encoding="utf-8"?>
<clbl:labelList xmlns:clbl="http://schemas.microsoft.com/office/2020/mipLabelMetadata">
  <clbl:label id="{fa7b1b5a-7b34-4387-94ae-d2c178decee1}" enabled="0" method="" siteId="{fa7b1b5a-7b34-4387-94ae-d2c178decee1}"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38</Pages>
  <Words>3799</Words>
  <Characters>21659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Iulian Velea</dc:creator>
  <cp:keywords/>
  <dc:description/>
  <cp:lastModifiedBy>Iulian Velea</cp:lastModifiedBy>
  <cp:revision>2</cp:revision>
  <dcterms:created xsi:type="dcterms:W3CDTF">2025-03-14T14:27:00Z</dcterms:created>
  <dcterms:modified xsi:type="dcterms:W3CDTF">2025-03-14T14:27:00Z</dcterms:modified>
</cp:coreProperties>
</file>